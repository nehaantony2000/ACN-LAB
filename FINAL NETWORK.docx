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0E050" w14:textId="292F11EC" w:rsidR="00B9675D" w:rsidRDefault="00884F8D">
      <w:pPr>
        <w:pBdr>
          <w:top w:val="single" w:sz="8" w:space="2" w:color="000000"/>
        </w:pBdr>
        <w:spacing w:after="160" w:line="259" w:lineRule="auto"/>
        <w:rPr>
          <w:rFonts w:ascii="Calibri" w:eastAsia="Calibri" w:hAnsi="Calibri" w:cs="Calibri"/>
          <w:sz w:val="22"/>
          <w:szCs w:val="22"/>
          <w:lang w:val="en-IN" w:eastAsia="en-IN" w:bidi="ml-IN"/>
        </w:rPr>
      </w:pPr>
      <w:bookmarkStart w:id="0" w:name="_Hlk108050695"/>
      <w:bookmarkEnd w:id="0"/>
      <w:r>
        <w:rPr>
          <w:noProof/>
        </w:rPr>
        <mc:AlternateContent>
          <mc:Choice Requires="wps">
            <w:drawing>
              <wp:anchor distT="0" distB="0" distL="114300" distR="114300" simplePos="0" relativeHeight="251658240" behindDoc="0" locked="0" layoutInCell="1" allowOverlap="1" wp14:anchorId="3B810904" wp14:editId="0A59917D">
                <wp:simplePos x="0" y="0"/>
                <wp:positionH relativeFrom="column">
                  <wp:posOffset>3933825</wp:posOffset>
                </wp:positionH>
                <wp:positionV relativeFrom="paragraph">
                  <wp:posOffset>247650</wp:posOffset>
                </wp:positionV>
                <wp:extent cx="2332990" cy="1561465"/>
                <wp:effectExtent l="15240" t="11430" r="13970" b="8255"/>
                <wp:wrapSquare wrapText="bothSides"/>
                <wp:docPr id="154727407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2990" cy="1561465"/>
                        </a:xfrm>
                        <a:prstGeom prst="rect">
                          <a:avLst/>
                        </a:prstGeom>
                        <a:solidFill>
                          <a:srgbClr val="FFFFFF"/>
                        </a:solidFill>
                        <a:ln w="12700">
                          <a:solidFill>
                            <a:srgbClr val="C0504D"/>
                          </a:solidFill>
                          <a:miter lim="800000"/>
                          <a:headEnd type="none" w="sm" len="sm"/>
                          <a:tailEnd type="none" w="sm" len="sm"/>
                        </a:ln>
                      </wps:spPr>
                      <wps:txbx>
                        <w:txbxContent>
                          <w:p w14:paraId="657A8CD9" w14:textId="77777777" w:rsidR="00B9675D" w:rsidRDefault="00B9675D"/>
                          <w:p w14:paraId="297A4ED4" w14:textId="77777777" w:rsidR="00B9675D" w:rsidRDefault="0013507C">
                            <w:r>
                              <w:rPr>
                                <w:b/>
                                <w:color w:val="000000"/>
                              </w:rPr>
                              <w:t xml:space="preserve">Name: </w:t>
                            </w:r>
                            <w:r w:rsidR="00E90334">
                              <w:rPr>
                                <w:b/>
                                <w:color w:val="000000"/>
                              </w:rPr>
                              <w:t>NEHA ANTONY</w:t>
                            </w:r>
                          </w:p>
                          <w:p w14:paraId="542EE75E" w14:textId="77777777" w:rsidR="00B9675D" w:rsidRDefault="0013507C">
                            <w:r>
                              <w:rPr>
                                <w:b/>
                                <w:color w:val="000000"/>
                              </w:rPr>
                              <w:t>Roll No:</w:t>
                            </w:r>
                            <w:r w:rsidR="00E90334">
                              <w:rPr>
                                <w:b/>
                                <w:color w:val="000000"/>
                              </w:rPr>
                              <w:t>23</w:t>
                            </w:r>
                          </w:p>
                          <w:p w14:paraId="266EDE83" w14:textId="77777777" w:rsidR="00B9675D" w:rsidRDefault="0013507C">
                            <w:proofErr w:type="spellStart"/>
                            <w:r>
                              <w:rPr>
                                <w:b/>
                                <w:color w:val="000000"/>
                              </w:rPr>
                              <w:t>Batch:</w:t>
                            </w:r>
                            <w:r w:rsidR="00E90334">
                              <w:rPr>
                                <w:b/>
                                <w:color w:val="000000"/>
                              </w:rPr>
                              <w:t>MCA-B</w:t>
                            </w:r>
                            <w:proofErr w:type="spellEnd"/>
                          </w:p>
                          <w:p w14:paraId="065B0782" w14:textId="77777777" w:rsidR="00B9675D" w:rsidRDefault="0013507C">
                            <w:r>
                              <w:rPr>
                                <w:b/>
                                <w:color w:val="000000"/>
                              </w:rPr>
                              <w:t>Date:</w:t>
                            </w:r>
                            <w:r w:rsidR="00E90334">
                              <w:rPr>
                                <w:b/>
                                <w:color w:val="000000"/>
                              </w:rPr>
                              <w:t>04-04-2022</w:t>
                            </w:r>
                          </w:p>
                          <w:p w14:paraId="6D3BB761" w14:textId="77777777" w:rsidR="00B9675D" w:rsidRDefault="00B9675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w14:anchorId="3B810904" id="_x0000_t202" coordsize="21600,21600" o:spt="202" path="m,l,21600r21600,l21600,xe">
                <v:stroke joinstyle="miter"/>
                <v:path gradientshapeok="t" o:connecttype="rect"/>
              </v:shapetype>
              <v:shape id="Rectangle 1" o:spid="_x0000_s1026" type="#_x0000_t202" style="position:absolute;margin-left:309.75pt;margin-top:19.5pt;width:183.7pt;height:122.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" strokecolor="#c0504d" strokeweight="1pt">
                <v:stroke startarrowwidth="narrow" startarrowlength="short" endarrowwidth="narrow" endarrowlength="short"/>
                <v:textbox>
                  <w:txbxContent>
                    <w:p w14:paraId="657A8CD9" w14:textId="77777777" w:rsidR="00B9675D" w:rsidRDefault="00B9675D"/>
                    <w:p w14:paraId="297A4ED4" w14:textId="77777777" w:rsidR="00B9675D" w:rsidRDefault="0013507C">
                      <w:r>
                        <w:rPr>
                          <w:b/>
                          <w:color w:val="000000"/>
                        </w:rPr>
                        <w:t xml:space="preserve">Name: </w:t>
                      </w:r>
                      <w:r w:rsidR="00E90334">
                        <w:rPr>
                          <w:b/>
                          <w:color w:val="000000"/>
                        </w:rPr>
                        <w:t>NEHA ANTONY</w:t>
                      </w:r>
                    </w:p>
                    <w:p w14:paraId="542EE75E" w14:textId="77777777" w:rsidR="00B9675D" w:rsidRDefault="0013507C">
                      <w:r>
                        <w:rPr>
                          <w:b/>
                          <w:color w:val="000000"/>
                        </w:rPr>
                        <w:t>Roll No:</w:t>
                      </w:r>
                      <w:r w:rsidR="00E90334">
                        <w:rPr>
                          <w:b/>
                          <w:color w:val="000000"/>
                        </w:rPr>
                        <w:t>23</w:t>
                      </w:r>
                    </w:p>
                    <w:p w14:paraId="266EDE83" w14:textId="77777777" w:rsidR="00B9675D" w:rsidRDefault="0013507C">
                      <w:proofErr w:type="spellStart"/>
                      <w:r>
                        <w:rPr>
                          <w:b/>
                          <w:color w:val="000000"/>
                        </w:rPr>
                        <w:t>Batch:</w:t>
                      </w:r>
                      <w:r w:rsidR="00E90334">
                        <w:rPr>
                          <w:b/>
                          <w:color w:val="000000"/>
                        </w:rPr>
                        <w:t>MCA-B</w:t>
                      </w:r>
                      <w:proofErr w:type="spellEnd"/>
                    </w:p>
                    <w:p w14:paraId="065B0782" w14:textId="77777777" w:rsidR="00B9675D" w:rsidRDefault="0013507C">
                      <w:r>
                        <w:rPr>
                          <w:b/>
                          <w:color w:val="000000"/>
                        </w:rPr>
                        <w:t>Date:</w:t>
                      </w:r>
                      <w:r w:rsidR="00E90334">
                        <w:rPr>
                          <w:b/>
                          <w:color w:val="000000"/>
                        </w:rPr>
                        <w:t>04-04-2022</w:t>
                      </w:r>
                    </w:p>
                    <w:p w14:paraId="6D3BB761" w14:textId="77777777" w:rsidR="00B9675D" w:rsidRDefault="00B9675D"/>
                  </w:txbxContent>
                </v:textbox>
                <w10:wrap type="square"/>
              </v:shape>
            </w:pict>
          </mc:Fallback>
        </mc:AlternateContent>
      </w:r>
    </w:p>
    <w:p w14:paraId="5AABED76" w14:textId="52C81EFE" w:rsidR="00B9675D" w:rsidRPr="00566E5E" w:rsidRDefault="0013507C" w:rsidP="00566E5E">
      <w:pPr>
        <w:spacing w:after="160" w:line="259" w:lineRule="auto"/>
        <w:jc w:val="both"/>
        <w:rPr>
          <w:rFonts w:ascii="Calibri" w:eastAsia="Calibri" w:hAnsi="Calibri" w:cs="Calibri"/>
          <w:b/>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6EB61650" w14:textId="6259D7D4" w:rsidR="00AE162C" w:rsidRDefault="0013507C">
      <w:pPr>
        <w:spacing w:after="160" w:line="259" w:lineRule="auto"/>
        <w:rPr>
          <w:b/>
          <w:sz w:val="28"/>
          <w:szCs w:val="28"/>
          <w:u w:val="single"/>
          <w:lang w:val="en-IN" w:eastAsia="en-IN" w:bidi="ml-IN"/>
        </w:rPr>
      </w:pPr>
      <w:r>
        <w:rPr>
          <w:b/>
          <w:sz w:val="28"/>
          <w:szCs w:val="28"/>
          <w:u w:val="single"/>
          <w:lang w:val="en-IN" w:eastAsia="en-IN" w:bidi="ml-IN"/>
        </w:rPr>
        <w:t xml:space="preserve">Experiment No.: </w:t>
      </w:r>
      <w:r w:rsidR="00566E5E">
        <w:rPr>
          <w:b/>
          <w:sz w:val="28"/>
          <w:szCs w:val="28"/>
          <w:u w:val="single"/>
          <w:lang w:val="en-IN" w:eastAsia="en-IN" w:bidi="ml-IN"/>
        </w:rPr>
        <w:t>1</w:t>
      </w:r>
    </w:p>
    <w:p w14:paraId="5A82E9A8" w14:textId="77777777" w:rsidR="00143271" w:rsidRPr="00143271" w:rsidRDefault="0013507C" w:rsidP="00143271">
      <w:pPr>
        <w:spacing w:after="160" w:line="259" w:lineRule="auto"/>
        <w:rPr>
          <w:b/>
          <w:sz w:val="28"/>
          <w:szCs w:val="28"/>
          <w:u w:val="single"/>
          <w:lang w:val="en-IN" w:eastAsia="en-IN" w:bidi="ml-IN"/>
        </w:rPr>
      </w:pPr>
      <w:r w:rsidRPr="00143271">
        <w:rPr>
          <w:b/>
          <w:sz w:val="28"/>
          <w:szCs w:val="28"/>
          <w:u w:val="single"/>
          <w:lang w:val="en-IN" w:eastAsia="en-IN" w:bidi="ml-IN"/>
        </w:rPr>
        <w:t>Aim</w:t>
      </w:r>
    </w:p>
    <w:p w14:paraId="6B4AAFC4"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Familiarization of Hardware Components in a Computer.</w:t>
      </w:r>
    </w:p>
    <w:p w14:paraId="2B45D4F6" w14:textId="77777777" w:rsidR="00143271" w:rsidRPr="00143271" w:rsidRDefault="0013507C" w:rsidP="00143271">
      <w:pPr>
        <w:spacing w:after="160" w:line="259" w:lineRule="auto"/>
        <w:rPr>
          <w:rFonts w:eastAsia="Calibri"/>
          <w:b/>
          <w:bCs/>
          <w:sz w:val="28"/>
          <w:szCs w:val="28"/>
          <w:u w:val="single"/>
          <w:lang w:val="en-IN" w:eastAsia="en-IN" w:bidi="ml-IN"/>
        </w:rPr>
      </w:pPr>
      <w:r w:rsidRPr="00143271">
        <w:rPr>
          <w:rFonts w:eastAsia="Calibri"/>
          <w:b/>
          <w:bCs/>
          <w:sz w:val="28"/>
          <w:szCs w:val="28"/>
          <w:u w:val="single"/>
          <w:lang w:val="en-IN" w:eastAsia="en-IN" w:bidi="ml-IN"/>
        </w:rPr>
        <w:t>Procedure</w:t>
      </w:r>
    </w:p>
    <w:p w14:paraId="3107A46E" w14:textId="77777777" w:rsidR="00143271" w:rsidRPr="00143271" w:rsidRDefault="0013507C" w:rsidP="00143271">
      <w:pPr>
        <w:spacing w:after="160" w:line="259" w:lineRule="auto"/>
        <w:rPr>
          <w:rFonts w:eastAsia="Calibri"/>
          <w:b/>
          <w:bCs/>
          <w:sz w:val="28"/>
          <w:szCs w:val="28"/>
          <w:lang w:val="en-IN" w:eastAsia="en-IN" w:bidi="ml-IN"/>
        </w:rPr>
      </w:pPr>
      <w:r w:rsidRPr="00143271">
        <w:rPr>
          <w:rFonts w:eastAsia="Calibri"/>
          <w:b/>
          <w:bCs/>
          <w:sz w:val="28"/>
          <w:szCs w:val="28"/>
          <w:lang w:val="en-IN" w:eastAsia="en-IN" w:bidi="ml-IN"/>
        </w:rPr>
        <w:t>Motherboard</w:t>
      </w:r>
    </w:p>
    <w:p w14:paraId="0D3BD93F" w14:textId="77777777" w:rsidR="00143271" w:rsidRPr="00143271" w:rsidRDefault="0013507C" w:rsidP="008E46B0">
      <w:pPr>
        <w:spacing w:after="160" w:line="259" w:lineRule="auto"/>
        <w:ind w:left="1134" w:right="1134"/>
        <w:jc w:val="both"/>
        <w:rPr>
          <w:b/>
          <w:bCs/>
          <w:sz w:val="28"/>
          <w:szCs w:val="28"/>
          <w:lang w:val="en-IN" w:eastAsia="en-IN" w:bidi="ml-IN"/>
        </w:rPr>
      </w:pPr>
      <w:r>
        <w:rPr>
          <w:b/>
          <w:bCs/>
          <w:noProof/>
          <w:sz w:val="28"/>
          <w:szCs w:val="28"/>
        </w:rPr>
        <w:drawing>
          <wp:inline distT="0" distB="0" distL="0" distR="0" wp14:anchorId="6043B166" wp14:editId="1FF972D1">
            <wp:extent cx="1981200" cy="23088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1981200" cy="2308860"/>
                    </a:xfrm>
                    <a:prstGeom prst="rect">
                      <a:avLst/>
                    </a:prstGeom>
                    <a:noFill/>
                    <a:ln>
                      <a:noFill/>
                    </a:ln>
                  </pic:spPr>
                </pic:pic>
              </a:graphicData>
            </a:graphic>
          </wp:inline>
        </w:drawing>
      </w:r>
    </w:p>
    <w:p w14:paraId="4C09EBBA" w14:textId="77777777" w:rsidR="00143271" w:rsidRPr="00143271" w:rsidRDefault="0013507C" w:rsidP="00143271">
      <w:pPr>
        <w:spacing w:after="160" w:line="259" w:lineRule="auto"/>
        <w:rPr>
          <w:sz w:val="28"/>
          <w:szCs w:val="28"/>
          <w:lang w:val="en-IN" w:eastAsia="en-IN" w:bidi="ml-IN"/>
        </w:rPr>
      </w:pPr>
      <w:r w:rsidRPr="00143271">
        <w:rPr>
          <w:sz w:val="28"/>
          <w:szCs w:val="28"/>
          <w:lang w:val="en-IN" w:eastAsia="en-IN" w:bidi="ml-IN"/>
        </w:rPr>
        <w:t>A motherboard provides connectivity between the hardware components of a computer, like the processor (CPU), memory (RAM), hard drive, and video card. There are multiple types of motherboards, designed to fit different types and sizes of computers.</w:t>
      </w:r>
    </w:p>
    <w:p w14:paraId="33A50DFF" w14:textId="77777777" w:rsidR="00143271" w:rsidRPr="00143271" w:rsidRDefault="0013507C" w:rsidP="00143271">
      <w:pPr>
        <w:spacing w:after="160" w:line="259" w:lineRule="auto"/>
        <w:rPr>
          <w:sz w:val="28"/>
          <w:szCs w:val="28"/>
          <w:lang w:val="en-IN" w:eastAsia="en-IN" w:bidi="ml-IN"/>
        </w:rPr>
      </w:pPr>
      <w:r w:rsidRPr="00143271">
        <w:rPr>
          <w:sz w:val="28"/>
          <w:szCs w:val="28"/>
          <w:lang w:val="en-IN" w:eastAsia="en-IN" w:bidi="ml-IN"/>
        </w:rPr>
        <w:t>Each type of motherboard is designed to work with specific types of processors and memory, so they don't work with every processor and type of memory. However, hard drives are mostly universal and work with the majority of motherboards, regardless of the type or brand.</w:t>
      </w:r>
    </w:p>
    <w:p w14:paraId="5E16B7CB" w14:textId="77777777" w:rsidR="00143271" w:rsidRPr="00143271" w:rsidRDefault="00143271" w:rsidP="00143271">
      <w:pPr>
        <w:spacing w:after="160" w:line="259" w:lineRule="auto"/>
        <w:rPr>
          <w:sz w:val="28"/>
          <w:szCs w:val="28"/>
          <w:lang w:val="en-IN" w:eastAsia="en-IN" w:bidi="ml-IN"/>
        </w:rPr>
      </w:pPr>
    </w:p>
    <w:p w14:paraId="2895BD84" w14:textId="77777777" w:rsidR="00143271" w:rsidRPr="00143271" w:rsidRDefault="0013507C" w:rsidP="00143271">
      <w:pPr>
        <w:spacing w:after="160" w:line="259" w:lineRule="auto"/>
        <w:rPr>
          <w:b/>
          <w:bCs/>
          <w:sz w:val="28"/>
          <w:szCs w:val="28"/>
          <w:lang w:val="en-IN" w:eastAsia="en-IN" w:bidi="ml-IN"/>
        </w:rPr>
      </w:pPr>
      <w:r w:rsidRPr="00143271">
        <w:rPr>
          <w:b/>
          <w:bCs/>
          <w:sz w:val="28"/>
          <w:szCs w:val="28"/>
          <w:lang w:val="en-IN" w:eastAsia="en-IN" w:bidi="ml-IN"/>
        </w:rPr>
        <w:t>NIC (Network Interface Card)</w:t>
      </w:r>
    </w:p>
    <w:p w14:paraId="13943178" w14:textId="77777777" w:rsidR="00143271" w:rsidRPr="00143271" w:rsidRDefault="0013507C" w:rsidP="00143271">
      <w:pPr>
        <w:spacing w:after="160" w:line="259" w:lineRule="auto"/>
        <w:rPr>
          <w:b/>
          <w:bCs/>
          <w:sz w:val="28"/>
          <w:szCs w:val="28"/>
          <w:lang w:val="en-IN" w:eastAsia="en-IN" w:bidi="ml-IN"/>
        </w:rPr>
      </w:pPr>
      <w:r>
        <w:rPr>
          <w:b/>
          <w:bCs/>
          <w:noProof/>
          <w:sz w:val="28"/>
          <w:szCs w:val="28"/>
        </w:rPr>
        <w:drawing>
          <wp:inline distT="0" distB="0" distL="0" distR="0" wp14:anchorId="3FB690D2" wp14:editId="59DE9A69">
            <wp:extent cx="2308860" cy="1706857"/>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314638" cy="1711129"/>
                    </a:xfrm>
                    <a:prstGeom prst="rect">
                      <a:avLst/>
                    </a:prstGeom>
                    <a:noFill/>
                    <a:ln>
                      <a:noFill/>
                    </a:ln>
                  </pic:spPr>
                </pic:pic>
              </a:graphicData>
            </a:graphic>
          </wp:inline>
        </w:drawing>
      </w:r>
    </w:p>
    <w:p w14:paraId="373A8B22" w14:textId="77777777" w:rsidR="00143271" w:rsidRPr="00143271" w:rsidRDefault="0013507C" w:rsidP="00143271">
      <w:pPr>
        <w:spacing w:after="160" w:line="259" w:lineRule="auto"/>
        <w:rPr>
          <w:sz w:val="28"/>
          <w:szCs w:val="28"/>
          <w:lang w:val="en-IN" w:eastAsia="en-IN" w:bidi="ml-IN"/>
        </w:rPr>
      </w:pPr>
      <w:r w:rsidRPr="00143271">
        <w:rPr>
          <w:sz w:val="28"/>
          <w:szCs w:val="28"/>
          <w:lang w:val="en-IN" w:eastAsia="en-IN" w:bidi="ml-IN"/>
        </w:rPr>
        <w:lastRenderedPageBreak/>
        <w:t>Short for network interface card, the NIC is also referred to as an Ethernet card and network adapter.    A NIC is a computer expansion card for connecting to a network (e.g., home network or Internet) using an Ethernet cable with an RJ-45 connector.</w:t>
      </w:r>
    </w:p>
    <w:p w14:paraId="5BF85637" w14:textId="77777777" w:rsidR="00143271" w:rsidRPr="00143271" w:rsidRDefault="00143271" w:rsidP="00143271">
      <w:pPr>
        <w:spacing w:after="160" w:line="259" w:lineRule="auto"/>
        <w:rPr>
          <w:rFonts w:eastAsia="Calibri"/>
          <w:b/>
          <w:bCs/>
          <w:sz w:val="28"/>
          <w:szCs w:val="28"/>
          <w:lang w:val="en-IN" w:eastAsia="en-IN" w:bidi="ml-IN"/>
        </w:rPr>
      </w:pPr>
    </w:p>
    <w:p w14:paraId="61106507" w14:textId="77777777" w:rsidR="00143271" w:rsidRPr="00143271" w:rsidRDefault="0013507C" w:rsidP="00143271">
      <w:pPr>
        <w:spacing w:after="160" w:line="259" w:lineRule="auto"/>
        <w:rPr>
          <w:rFonts w:eastAsia="Calibri"/>
          <w:b/>
          <w:bCs/>
          <w:sz w:val="28"/>
          <w:szCs w:val="28"/>
          <w:lang w:val="en-IN" w:eastAsia="en-IN" w:bidi="ml-IN"/>
        </w:rPr>
      </w:pPr>
      <w:r w:rsidRPr="00143271">
        <w:rPr>
          <w:rFonts w:eastAsia="Calibri"/>
          <w:b/>
          <w:bCs/>
          <w:sz w:val="28"/>
          <w:szCs w:val="28"/>
          <w:lang w:val="en-IN" w:eastAsia="en-IN" w:bidi="ml-IN"/>
        </w:rPr>
        <w:t>Random Access Memory</w:t>
      </w:r>
    </w:p>
    <w:p w14:paraId="4D00B0B5" w14:textId="77777777" w:rsidR="00143271" w:rsidRPr="00143271" w:rsidRDefault="0013507C" w:rsidP="00143271">
      <w:pPr>
        <w:spacing w:after="160" w:line="259" w:lineRule="auto"/>
        <w:rPr>
          <w:rFonts w:eastAsia="Calibri"/>
          <w:b/>
          <w:bCs/>
          <w:sz w:val="28"/>
          <w:szCs w:val="28"/>
          <w:lang w:val="en-IN" w:eastAsia="en-IN" w:bidi="ml-IN"/>
        </w:rPr>
      </w:pPr>
      <w:r>
        <w:rPr>
          <w:b/>
          <w:bCs/>
          <w:noProof/>
          <w:sz w:val="28"/>
          <w:szCs w:val="28"/>
        </w:rPr>
        <w:drawing>
          <wp:inline distT="0" distB="0" distL="0" distR="0" wp14:anchorId="4BD68AFB" wp14:editId="009E9B0D">
            <wp:extent cx="2514600" cy="1821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514600" cy="1821180"/>
                    </a:xfrm>
                    <a:prstGeom prst="rect">
                      <a:avLst/>
                    </a:prstGeom>
                    <a:noFill/>
                    <a:ln>
                      <a:noFill/>
                    </a:ln>
                  </pic:spPr>
                </pic:pic>
              </a:graphicData>
            </a:graphic>
          </wp:inline>
        </w:drawing>
      </w:r>
    </w:p>
    <w:p w14:paraId="2E87F090"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Random access memory (RAM) is fast-access memory that is cleared when the computer is power-down. RAM attaches directly to the motherboard, and is used to store programs that are currently running. RAM is a set of integrated circuits that allow the stored data to be accessed in any order (why it is called random). There are many different types of RAM. Distinctions between these different types include: writable vs. read-only, static vs. dynamic, volatile vs. non-volatile, etc.</w:t>
      </w:r>
    </w:p>
    <w:p w14:paraId="302491DD" w14:textId="77777777" w:rsidR="00143271" w:rsidRPr="00143271" w:rsidRDefault="00143271" w:rsidP="00143271">
      <w:pPr>
        <w:spacing w:after="160" w:line="259" w:lineRule="auto"/>
        <w:rPr>
          <w:rFonts w:eastAsia="Calibri"/>
          <w:sz w:val="28"/>
          <w:szCs w:val="28"/>
          <w:lang w:val="en-IN" w:eastAsia="en-IN" w:bidi="ml-IN"/>
        </w:rPr>
      </w:pPr>
    </w:p>
    <w:p w14:paraId="05FCA50E" w14:textId="77777777" w:rsidR="00143271" w:rsidRPr="00143271" w:rsidRDefault="0013507C" w:rsidP="00143271">
      <w:pPr>
        <w:spacing w:after="160" w:line="259" w:lineRule="auto"/>
        <w:rPr>
          <w:rFonts w:eastAsia="Calibri"/>
          <w:b/>
          <w:bCs/>
          <w:sz w:val="28"/>
          <w:szCs w:val="28"/>
          <w:lang w:val="en-IN" w:eastAsia="en-IN" w:bidi="ml-IN"/>
        </w:rPr>
      </w:pPr>
      <w:r w:rsidRPr="00143271">
        <w:rPr>
          <w:rFonts w:eastAsia="Calibri"/>
          <w:b/>
          <w:bCs/>
          <w:sz w:val="28"/>
          <w:szCs w:val="28"/>
          <w:lang w:val="en-IN" w:eastAsia="en-IN" w:bidi="ml-IN"/>
        </w:rPr>
        <w:t>Hard Disk Drive</w:t>
      </w:r>
    </w:p>
    <w:p w14:paraId="4854AE6D" w14:textId="77777777" w:rsidR="00143271" w:rsidRDefault="0013507C" w:rsidP="00143271">
      <w:pPr>
        <w:spacing w:after="160" w:line="259" w:lineRule="auto"/>
        <w:rPr>
          <w:rFonts w:ascii="Calibri" w:eastAsia="Calibri" w:hAnsi="Calibri" w:cs="Calibri"/>
          <w:b/>
          <w:bCs/>
          <w:sz w:val="28"/>
          <w:szCs w:val="28"/>
          <w:lang w:val="en-IN" w:eastAsia="en-IN" w:bidi="ml-IN"/>
        </w:rPr>
      </w:pPr>
      <w:r>
        <w:rPr>
          <w:b/>
          <w:bCs/>
          <w:noProof/>
          <w:sz w:val="28"/>
          <w:szCs w:val="28"/>
        </w:rPr>
        <w:drawing>
          <wp:inline distT="0" distB="0" distL="0" distR="0" wp14:anchorId="5FAEE95C" wp14:editId="543B4BA2">
            <wp:extent cx="2423160" cy="1897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7"/>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2423160" cy="1897380"/>
                    </a:xfrm>
                    <a:prstGeom prst="rect">
                      <a:avLst/>
                    </a:prstGeom>
                    <a:noFill/>
                    <a:ln>
                      <a:noFill/>
                    </a:ln>
                  </pic:spPr>
                </pic:pic>
              </a:graphicData>
            </a:graphic>
          </wp:inline>
        </w:drawing>
      </w:r>
      <w:r w:rsidRPr="00C135A4">
        <w:rPr>
          <w:rFonts w:ascii="Calibri" w:eastAsia="Calibri" w:hAnsi="Calibri" w:cs="Calibri"/>
          <w:b/>
          <w:bCs/>
          <w:sz w:val="28"/>
          <w:szCs w:val="28"/>
          <w:lang w:val="en-IN" w:eastAsia="en-IN" w:bidi="ml-IN"/>
        </w:rPr>
        <w:t xml:space="preserve"> </w:t>
      </w:r>
      <w:r>
        <w:rPr>
          <w:b/>
          <w:bCs/>
          <w:noProof/>
          <w:sz w:val="28"/>
          <w:szCs w:val="28"/>
        </w:rPr>
        <w:drawing>
          <wp:inline distT="0" distB="0" distL="0" distR="0" wp14:anchorId="01D169A9" wp14:editId="59CF29C5">
            <wp:extent cx="2141220" cy="214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141220" cy="2141220"/>
                    </a:xfrm>
                    <a:prstGeom prst="rect">
                      <a:avLst/>
                    </a:prstGeom>
                    <a:noFill/>
                    <a:ln>
                      <a:noFill/>
                    </a:ln>
                  </pic:spPr>
                </pic:pic>
              </a:graphicData>
            </a:graphic>
          </wp:inline>
        </w:drawing>
      </w:r>
      <w:r w:rsidRPr="00C135A4">
        <w:rPr>
          <w:rFonts w:ascii="Calibri" w:eastAsia="Calibri" w:hAnsi="Calibri" w:cs="Calibri"/>
          <w:b/>
          <w:bCs/>
          <w:noProof/>
          <w:sz w:val="28"/>
          <w:szCs w:val="28"/>
          <w:lang w:val="en-IN" w:eastAsia="en-IN" w:bidi="ml-IN"/>
        </w:rPr>
        <w:t xml:space="preserve"> </w:t>
      </w:r>
      <w:r>
        <w:rPr>
          <w:b/>
          <w:bCs/>
          <w:noProof/>
          <w:sz w:val="28"/>
          <w:szCs w:val="28"/>
        </w:rPr>
        <w:drawing>
          <wp:inline distT="0" distB="0" distL="0" distR="0" wp14:anchorId="7B825F4E" wp14:editId="538F2407">
            <wp:extent cx="1737360" cy="1737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1737360" cy="1737360"/>
                    </a:xfrm>
                    <a:prstGeom prst="rect">
                      <a:avLst/>
                    </a:prstGeom>
                    <a:noFill/>
                    <a:ln>
                      <a:noFill/>
                    </a:ln>
                  </pic:spPr>
                </pic:pic>
              </a:graphicData>
            </a:graphic>
          </wp:inline>
        </w:drawing>
      </w:r>
    </w:p>
    <w:p w14:paraId="73B4691B" w14:textId="77777777" w:rsidR="00C135A4" w:rsidRPr="00143271" w:rsidRDefault="00C135A4" w:rsidP="00143271">
      <w:pPr>
        <w:spacing w:after="160" w:line="259" w:lineRule="auto"/>
        <w:rPr>
          <w:rFonts w:eastAsia="Calibri"/>
          <w:b/>
          <w:bCs/>
          <w:sz w:val="28"/>
          <w:szCs w:val="28"/>
          <w:lang w:val="en-IN" w:eastAsia="en-IN" w:bidi="ml-IN"/>
        </w:rPr>
      </w:pPr>
    </w:p>
    <w:p w14:paraId="6B312505"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 xml:space="preserve">A hard disk drive (HDD) is a non-volatile storage device which stores digitally encoded data on rapidly rotating platters with magnetic surfaces. Just about every new computer comes with a hard disk these days unless it comes with a new solid-state drive. Typical desktop hard disk drives store between 120 and 400GB, rotate at 7,200 rpm, and have a </w:t>
      </w:r>
      <w:proofErr w:type="spellStart"/>
      <w:r w:rsidRPr="00143271">
        <w:rPr>
          <w:rFonts w:eastAsia="Calibri"/>
          <w:sz w:val="28"/>
          <w:szCs w:val="28"/>
          <w:lang w:val="en-IN" w:eastAsia="en-IN" w:bidi="ml-IN"/>
        </w:rPr>
        <w:t>madia</w:t>
      </w:r>
      <w:proofErr w:type="spellEnd"/>
      <w:r w:rsidRPr="00143271">
        <w:rPr>
          <w:rFonts w:eastAsia="Calibri"/>
          <w:sz w:val="28"/>
          <w:szCs w:val="28"/>
          <w:lang w:val="en-IN" w:eastAsia="en-IN" w:bidi="ml-IN"/>
        </w:rPr>
        <w:t xml:space="preserve"> transfer rate of 1 Gbit/s or higher. Hard disk drives are accessed over one of a </w:t>
      </w:r>
      <w:r w:rsidRPr="00143271">
        <w:rPr>
          <w:rFonts w:eastAsia="Calibri"/>
          <w:sz w:val="28"/>
          <w:szCs w:val="28"/>
          <w:lang w:val="en-IN" w:eastAsia="en-IN" w:bidi="ml-IN"/>
        </w:rPr>
        <w:lastRenderedPageBreak/>
        <w:t>number of bus types, including parallel ATA(also called IDE), Serial ATA (SATA), SCSI, Serial Attached SCSI, and Fibre Channel.</w:t>
      </w:r>
    </w:p>
    <w:p w14:paraId="57662687" w14:textId="77777777" w:rsidR="00143271" w:rsidRPr="00143271" w:rsidRDefault="00143271" w:rsidP="00143271">
      <w:pPr>
        <w:spacing w:after="160" w:line="259" w:lineRule="auto"/>
        <w:rPr>
          <w:rFonts w:eastAsia="Calibri"/>
          <w:sz w:val="28"/>
          <w:szCs w:val="28"/>
          <w:lang w:val="en-IN" w:eastAsia="en-IN" w:bidi="ml-IN"/>
        </w:rPr>
      </w:pPr>
    </w:p>
    <w:p w14:paraId="04E0F0AC" w14:textId="77777777" w:rsidR="00143271" w:rsidRDefault="0013507C" w:rsidP="00143271">
      <w:pPr>
        <w:spacing w:after="160" w:line="259" w:lineRule="auto"/>
        <w:rPr>
          <w:rFonts w:eastAsia="Calibri"/>
          <w:b/>
          <w:bCs/>
          <w:sz w:val="28"/>
          <w:szCs w:val="28"/>
          <w:lang w:val="en-IN" w:eastAsia="en-IN" w:bidi="ml-IN"/>
        </w:rPr>
      </w:pPr>
      <w:r w:rsidRPr="00143271">
        <w:rPr>
          <w:rFonts w:eastAsia="Calibri"/>
          <w:b/>
          <w:bCs/>
          <w:sz w:val="28"/>
          <w:szCs w:val="28"/>
          <w:lang w:val="en-IN" w:eastAsia="en-IN" w:bidi="ml-IN"/>
        </w:rPr>
        <w:t>Processor</w:t>
      </w:r>
    </w:p>
    <w:p w14:paraId="447DB1FA" w14:textId="77777777" w:rsidR="00C135A4" w:rsidRPr="00143271" w:rsidRDefault="0013507C" w:rsidP="00143271">
      <w:pPr>
        <w:spacing w:after="160" w:line="259" w:lineRule="auto"/>
        <w:rPr>
          <w:rFonts w:eastAsia="Calibri"/>
          <w:b/>
          <w:bCs/>
          <w:sz w:val="28"/>
          <w:szCs w:val="28"/>
          <w:lang w:val="en-IN" w:eastAsia="en-IN" w:bidi="ml-IN"/>
        </w:rPr>
      </w:pPr>
      <w:r>
        <w:rPr>
          <w:b/>
          <w:bCs/>
          <w:noProof/>
          <w:sz w:val="28"/>
          <w:szCs w:val="28"/>
        </w:rPr>
        <w:drawing>
          <wp:inline distT="0" distB="0" distL="0" distR="0" wp14:anchorId="35660193" wp14:editId="255746DC">
            <wp:extent cx="2857500" cy="1600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2857500" cy="1600200"/>
                    </a:xfrm>
                    <a:prstGeom prst="rect">
                      <a:avLst/>
                    </a:prstGeom>
                    <a:noFill/>
                    <a:ln>
                      <a:noFill/>
                    </a:ln>
                  </pic:spPr>
                </pic:pic>
              </a:graphicData>
            </a:graphic>
          </wp:inline>
        </w:drawing>
      </w:r>
      <w:r w:rsidRPr="00C135A4">
        <w:rPr>
          <w:rFonts w:ascii="Calibri" w:eastAsia="Calibri" w:hAnsi="Calibri" w:cs="Calibri"/>
          <w:b/>
          <w:bCs/>
          <w:sz w:val="28"/>
          <w:szCs w:val="28"/>
          <w:lang w:val="en-IN" w:eastAsia="en-IN" w:bidi="ml-IN"/>
        </w:rPr>
        <w:t xml:space="preserve"> </w:t>
      </w:r>
      <w:r>
        <w:rPr>
          <w:b/>
          <w:bCs/>
          <w:noProof/>
          <w:sz w:val="28"/>
          <w:szCs w:val="28"/>
        </w:rPr>
        <w:drawing>
          <wp:inline distT="0" distB="0" distL="0" distR="0" wp14:anchorId="20463353" wp14:editId="402BC2FB">
            <wp:extent cx="2849880" cy="16002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2849880" cy="1600200"/>
                    </a:xfrm>
                    <a:prstGeom prst="rect">
                      <a:avLst/>
                    </a:prstGeom>
                    <a:noFill/>
                    <a:ln>
                      <a:noFill/>
                    </a:ln>
                  </pic:spPr>
                </pic:pic>
              </a:graphicData>
            </a:graphic>
          </wp:inline>
        </w:drawing>
      </w:r>
    </w:p>
    <w:p w14:paraId="2521A634" w14:textId="77777777" w:rsidR="00143271" w:rsidRPr="00143271" w:rsidRDefault="0013507C" w:rsidP="00143271">
      <w:pPr>
        <w:spacing w:after="160" w:line="259" w:lineRule="auto"/>
        <w:rPr>
          <w:rFonts w:eastAsia="Calibri"/>
          <w:color w:val="333333"/>
          <w:sz w:val="28"/>
          <w:szCs w:val="28"/>
          <w:shd w:val="clear" w:color="auto" w:fill="FFFFFF"/>
          <w:lang w:val="en-IN" w:eastAsia="en-IN" w:bidi="ml-IN"/>
        </w:rPr>
      </w:pPr>
      <w:r w:rsidRPr="00143271">
        <w:rPr>
          <w:rFonts w:eastAsia="Calibri"/>
          <w:color w:val="333333"/>
          <w:sz w:val="28"/>
          <w:szCs w:val="28"/>
          <w:shd w:val="clear" w:color="auto" w:fill="FFFFFF"/>
          <w:lang w:val="en-IN" w:eastAsia="en-IN" w:bidi="ml-IN"/>
        </w:rPr>
        <w:t>The </w:t>
      </w:r>
      <w:r w:rsidRPr="00143271">
        <w:rPr>
          <w:rFonts w:eastAsia="Calibri"/>
          <w:color w:val="333333"/>
          <w:sz w:val="28"/>
          <w:szCs w:val="28"/>
          <w:bdr w:val="none" w:sz="0" w:space="0" w:color="auto" w:frame="1"/>
          <w:shd w:val="clear" w:color="auto" w:fill="FFFFFF"/>
          <w:lang w:val="en-IN" w:eastAsia="en-IN" w:bidi="ml-IN"/>
        </w:rPr>
        <w:t>processor</w:t>
      </w:r>
      <w:r w:rsidRPr="00143271">
        <w:rPr>
          <w:rFonts w:eastAsia="Calibri"/>
          <w:color w:val="333333"/>
          <w:sz w:val="28"/>
          <w:szCs w:val="28"/>
          <w:shd w:val="clear" w:color="auto" w:fill="FFFFFF"/>
          <w:lang w:val="en-IN" w:eastAsia="en-IN" w:bidi="ml-IN"/>
        </w:rPr>
        <w:t>, also called the </w:t>
      </w:r>
      <w:r w:rsidRPr="00143271">
        <w:rPr>
          <w:rFonts w:eastAsia="Calibri"/>
          <w:color w:val="333333"/>
          <w:sz w:val="28"/>
          <w:szCs w:val="28"/>
          <w:bdr w:val="none" w:sz="0" w:space="0" w:color="auto" w:frame="1"/>
          <w:shd w:val="clear" w:color="auto" w:fill="FFFFFF"/>
          <w:lang w:val="en-IN" w:eastAsia="en-IN" w:bidi="ml-IN"/>
        </w:rPr>
        <w:t>microprocessor</w:t>
      </w:r>
      <w:r w:rsidRPr="00143271">
        <w:rPr>
          <w:rFonts w:eastAsia="Calibri"/>
          <w:color w:val="333333"/>
          <w:sz w:val="28"/>
          <w:szCs w:val="28"/>
          <w:shd w:val="clear" w:color="auto" w:fill="FFFFFF"/>
          <w:lang w:val="en-IN" w:eastAsia="en-IN" w:bidi="ml-IN"/>
        </w:rPr>
        <w:t> or </w:t>
      </w:r>
      <w:r w:rsidRPr="00143271">
        <w:rPr>
          <w:rFonts w:eastAsia="Calibri"/>
          <w:color w:val="333333"/>
          <w:sz w:val="28"/>
          <w:szCs w:val="28"/>
          <w:bdr w:val="none" w:sz="0" w:space="0" w:color="auto" w:frame="1"/>
          <w:shd w:val="clear" w:color="auto" w:fill="FFFFFF"/>
          <w:lang w:val="en-IN" w:eastAsia="en-IN" w:bidi="ml-IN"/>
        </w:rPr>
        <w:t>CPU</w:t>
      </w:r>
      <w:r w:rsidRPr="00143271">
        <w:rPr>
          <w:rFonts w:eastAsia="Calibri"/>
          <w:color w:val="333333"/>
          <w:sz w:val="28"/>
          <w:szCs w:val="28"/>
          <w:shd w:val="clear" w:color="auto" w:fill="FFFFFF"/>
          <w:lang w:val="en-IN" w:eastAsia="en-IN" w:bidi="ml-IN"/>
        </w:rPr>
        <w:t> (for </w:t>
      </w:r>
      <w:r w:rsidRPr="00143271">
        <w:rPr>
          <w:rFonts w:eastAsia="Calibri"/>
          <w:i/>
          <w:iCs/>
          <w:color w:val="333333"/>
          <w:sz w:val="28"/>
          <w:szCs w:val="28"/>
          <w:bdr w:val="none" w:sz="0" w:space="0" w:color="auto" w:frame="1"/>
          <w:shd w:val="clear" w:color="auto" w:fill="FFFFFF"/>
          <w:lang w:val="en-IN" w:eastAsia="en-IN" w:bidi="ml-IN"/>
        </w:rPr>
        <w:t>Central Processing Unit</w:t>
      </w:r>
      <w:r w:rsidRPr="00143271">
        <w:rPr>
          <w:rFonts w:eastAsia="Calibri"/>
          <w:color w:val="333333"/>
          <w:sz w:val="28"/>
          <w:szCs w:val="28"/>
          <w:shd w:val="clear" w:color="auto" w:fill="FFFFFF"/>
          <w:lang w:val="en-IN" w:eastAsia="en-IN" w:bidi="ml-IN"/>
        </w:rPr>
        <w:t>), is the brain of the PC. It performs all general computing tasks and coordinates tasks done by memory, video, disk storage, and other system components. The CPU is a very complex chip that resides directly on the motherboard of most PCs, but may sometimes reside on a daughtercard that connects to the motherboard via a dedicated specialized slot.</w:t>
      </w:r>
    </w:p>
    <w:p w14:paraId="16F1DF53" w14:textId="77777777" w:rsidR="00143271" w:rsidRPr="00143271" w:rsidRDefault="00143271" w:rsidP="00143271">
      <w:pPr>
        <w:spacing w:after="160" w:line="259" w:lineRule="auto"/>
        <w:rPr>
          <w:rFonts w:eastAsia="Calibri"/>
          <w:b/>
          <w:bCs/>
          <w:sz w:val="28"/>
          <w:szCs w:val="28"/>
          <w:lang w:val="en-IN" w:eastAsia="en-IN" w:bidi="ml-IN"/>
        </w:rPr>
      </w:pPr>
    </w:p>
    <w:p w14:paraId="5811431A" w14:textId="77777777" w:rsidR="00143271" w:rsidRPr="00143271" w:rsidRDefault="00143271" w:rsidP="00143271">
      <w:pPr>
        <w:spacing w:after="160" w:line="259" w:lineRule="auto"/>
        <w:rPr>
          <w:rFonts w:eastAsia="Calibri"/>
          <w:b/>
          <w:bCs/>
          <w:sz w:val="28"/>
          <w:szCs w:val="28"/>
          <w:lang w:val="en-IN" w:eastAsia="en-IN" w:bidi="ml-IN"/>
        </w:rPr>
      </w:pPr>
    </w:p>
    <w:p w14:paraId="29480F05" w14:textId="77777777" w:rsidR="00143271" w:rsidRPr="00143271" w:rsidRDefault="0013507C" w:rsidP="00143271">
      <w:pPr>
        <w:spacing w:after="160" w:line="259" w:lineRule="auto"/>
        <w:rPr>
          <w:sz w:val="28"/>
          <w:szCs w:val="28"/>
          <w:lang w:val="en-IN" w:eastAsia="en-IN" w:bidi="hi-IN"/>
        </w:rPr>
      </w:pPr>
      <w:r w:rsidRPr="00143271">
        <w:rPr>
          <w:b/>
          <w:bCs/>
          <w:sz w:val="28"/>
          <w:szCs w:val="28"/>
          <w:lang w:val="en-IN" w:eastAsia="en-IN" w:bidi="hi-IN"/>
        </w:rPr>
        <w:t>Heat sink.</w:t>
      </w:r>
      <w:r w:rsidRPr="00143271">
        <w:rPr>
          <w:sz w:val="28"/>
          <w:szCs w:val="28"/>
          <w:lang w:val="en-IN" w:eastAsia="en-IN" w:bidi="hi-IN"/>
        </w:rPr>
        <w:t> </w:t>
      </w:r>
    </w:p>
    <w:p w14:paraId="4C74ECBC" w14:textId="77777777" w:rsidR="00143271" w:rsidRPr="00143271" w:rsidRDefault="0013507C" w:rsidP="00143271">
      <w:pPr>
        <w:spacing w:after="160" w:line="259" w:lineRule="auto"/>
        <w:rPr>
          <w:rFonts w:eastAsia="Calibri"/>
          <w:b/>
          <w:bCs/>
          <w:sz w:val="28"/>
          <w:szCs w:val="28"/>
          <w:lang w:val="en-IN" w:eastAsia="en-IN" w:bidi="ml-IN"/>
        </w:rPr>
      </w:pPr>
      <w:r w:rsidRPr="00143271">
        <w:rPr>
          <w:b/>
          <w:bCs/>
          <w:noProof/>
          <w:sz w:val="28"/>
          <w:szCs w:val="28"/>
        </w:rPr>
        <w:drawing>
          <wp:inline distT="0" distB="0" distL="0" distR="0" wp14:anchorId="69E3EA21" wp14:editId="6799D0BF">
            <wp:extent cx="1865376" cy="1243584"/>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65376" cy="1243584"/>
                    </a:xfrm>
                    <a:prstGeom prst="rect">
                      <a:avLst/>
                    </a:prstGeom>
                  </pic:spPr>
                </pic:pic>
              </a:graphicData>
            </a:graphic>
          </wp:inline>
        </w:drawing>
      </w:r>
      <w:r w:rsidR="00C135A4" w:rsidRPr="00C135A4">
        <w:rPr>
          <w:rFonts w:ascii="Calibri" w:eastAsia="Calibri" w:hAnsi="Calibri" w:cs="Calibri"/>
          <w:b/>
          <w:bCs/>
          <w:sz w:val="28"/>
          <w:szCs w:val="28"/>
          <w:lang w:val="en-IN" w:eastAsia="en-IN" w:bidi="ml-IN"/>
        </w:rPr>
        <w:t xml:space="preserve"> </w:t>
      </w:r>
      <w:r w:rsidR="00C135A4">
        <w:rPr>
          <w:b/>
          <w:bCs/>
          <w:noProof/>
          <w:sz w:val="28"/>
          <w:szCs w:val="28"/>
        </w:rPr>
        <w:drawing>
          <wp:inline distT="0" distB="0" distL="0" distR="0" wp14:anchorId="12EA2AA6" wp14:editId="3C72CE10">
            <wp:extent cx="2621280" cy="1744980"/>
            <wp:effectExtent l="0" t="0" r="762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7"/>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621280" cy="1744980"/>
                    </a:xfrm>
                    <a:prstGeom prst="rect">
                      <a:avLst/>
                    </a:prstGeom>
                    <a:noFill/>
                    <a:ln>
                      <a:noFill/>
                    </a:ln>
                  </pic:spPr>
                </pic:pic>
              </a:graphicData>
            </a:graphic>
          </wp:inline>
        </w:drawing>
      </w:r>
    </w:p>
    <w:p w14:paraId="3CAAD1CC" w14:textId="77777777" w:rsidR="00143271" w:rsidRPr="00143271" w:rsidRDefault="0013507C" w:rsidP="00143271">
      <w:pPr>
        <w:shd w:val="clear" w:color="auto" w:fill="FFFFFF"/>
        <w:spacing w:before="150" w:after="150" w:line="401" w:lineRule="atLeast"/>
        <w:rPr>
          <w:sz w:val="28"/>
          <w:szCs w:val="28"/>
          <w:lang w:val="en-IN" w:eastAsia="en-IN" w:bidi="hi-IN"/>
        </w:rPr>
      </w:pPr>
      <w:r w:rsidRPr="00143271">
        <w:rPr>
          <w:sz w:val="28"/>
          <w:szCs w:val="28"/>
          <w:lang w:val="en-IN" w:eastAsia="en-IN" w:bidi="hi-IN"/>
        </w:rPr>
        <w:t>This is a passive piece of hardware that draws heat away from components to regulate/reduce their temperature to help ensure they continue to function properly. Typically, a heat sink is installed directly atop the CPU, which produces the most heat among internal components.</w:t>
      </w:r>
    </w:p>
    <w:p w14:paraId="003F4F5D" w14:textId="77777777" w:rsidR="00C135A4" w:rsidRDefault="00C135A4" w:rsidP="00143271">
      <w:pPr>
        <w:shd w:val="clear" w:color="auto" w:fill="FFFFFF"/>
        <w:spacing w:before="150" w:after="150" w:line="401" w:lineRule="atLeast"/>
        <w:rPr>
          <w:b/>
          <w:bCs/>
          <w:sz w:val="28"/>
          <w:szCs w:val="28"/>
          <w:lang w:val="en-IN" w:eastAsia="en-IN" w:bidi="hi-IN"/>
        </w:rPr>
      </w:pPr>
    </w:p>
    <w:p w14:paraId="17D44481" w14:textId="77777777" w:rsidR="00C135A4" w:rsidRDefault="00C135A4" w:rsidP="00143271">
      <w:pPr>
        <w:shd w:val="clear" w:color="auto" w:fill="FFFFFF"/>
        <w:spacing w:before="150" w:after="150" w:line="401" w:lineRule="atLeast"/>
        <w:rPr>
          <w:b/>
          <w:bCs/>
          <w:sz w:val="28"/>
          <w:szCs w:val="28"/>
          <w:lang w:val="en-IN" w:eastAsia="en-IN" w:bidi="hi-IN"/>
        </w:rPr>
      </w:pPr>
    </w:p>
    <w:p w14:paraId="4554D8AA" w14:textId="77777777" w:rsidR="00C135A4" w:rsidRDefault="00C135A4" w:rsidP="00143271">
      <w:pPr>
        <w:shd w:val="clear" w:color="auto" w:fill="FFFFFF"/>
        <w:spacing w:before="150" w:after="150" w:line="401" w:lineRule="atLeast"/>
        <w:rPr>
          <w:b/>
          <w:bCs/>
          <w:sz w:val="28"/>
          <w:szCs w:val="28"/>
          <w:lang w:val="en-IN" w:eastAsia="en-IN" w:bidi="hi-IN"/>
        </w:rPr>
      </w:pPr>
    </w:p>
    <w:p w14:paraId="6308C4C2" w14:textId="77777777" w:rsidR="00143271" w:rsidRPr="00143271" w:rsidRDefault="0013507C" w:rsidP="00143271">
      <w:pPr>
        <w:shd w:val="clear" w:color="auto" w:fill="FFFFFF"/>
        <w:spacing w:before="150" w:after="150" w:line="401" w:lineRule="atLeast"/>
        <w:rPr>
          <w:b/>
          <w:bCs/>
          <w:sz w:val="28"/>
          <w:szCs w:val="28"/>
          <w:lang w:val="en-IN" w:eastAsia="en-IN" w:bidi="hi-IN"/>
        </w:rPr>
      </w:pPr>
      <w:r w:rsidRPr="00143271">
        <w:rPr>
          <w:b/>
          <w:bCs/>
          <w:sz w:val="28"/>
          <w:szCs w:val="28"/>
          <w:lang w:val="en-IN" w:eastAsia="en-IN" w:bidi="hi-IN"/>
        </w:rPr>
        <w:lastRenderedPageBreak/>
        <w:t>ROM Memory</w:t>
      </w:r>
    </w:p>
    <w:p w14:paraId="62713212" w14:textId="77777777" w:rsidR="00143271" w:rsidRPr="00143271" w:rsidRDefault="0013507C" w:rsidP="00143271">
      <w:pPr>
        <w:shd w:val="clear" w:color="auto" w:fill="FFFFFF"/>
        <w:spacing w:before="150" w:after="150" w:line="401" w:lineRule="atLeast"/>
        <w:rPr>
          <w:b/>
          <w:bCs/>
          <w:sz w:val="28"/>
          <w:szCs w:val="28"/>
          <w:lang w:val="en-IN" w:eastAsia="en-IN" w:bidi="hi-IN"/>
        </w:rPr>
      </w:pPr>
      <w:r>
        <w:rPr>
          <w:b/>
          <w:bCs/>
          <w:noProof/>
          <w:sz w:val="28"/>
          <w:szCs w:val="28"/>
          <w:lang w:bidi="hi-IN"/>
        </w:rPr>
        <w:drawing>
          <wp:inline distT="0" distB="0" distL="0" distR="0" wp14:anchorId="1B5818A7" wp14:editId="1DB6742B">
            <wp:extent cx="3573780" cy="12801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9"/>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573780" cy="1280160"/>
                    </a:xfrm>
                    <a:prstGeom prst="rect">
                      <a:avLst/>
                    </a:prstGeom>
                    <a:noFill/>
                    <a:ln>
                      <a:noFill/>
                    </a:ln>
                  </pic:spPr>
                </pic:pic>
              </a:graphicData>
            </a:graphic>
          </wp:inline>
        </w:drawing>
      </w:r>
      <w:r w:rsidR="00E90334" w:rsidRPr="00E90334">
        <w:rPr>
          <w:rFonts w:ascii="Calibri" w:eastAsia="Calibri" w:hAnsi="Calibri" w:cs="Calibri"/>
          <w:sz w:val="22"/>
          <w:szCs w:val="22"/>
          <w:lang w:val="en-IN" w:eastAsia="en-IN" w:bidi="ml-IN"/>
        </w:rPr>
        <w:t xml:space="preserve"> </w:t>
      </w:r>
      <w:r w:rsidR="00E90334">
        <w:rPr>
          <w:noProof/>
        </w:rPr>
        <w:drawing>
          <wp:inline distT="0" distB="0" distL="0" distR="0" wp14:anchorId="7B93639E" wp14:editId="6061A7F9">
            <wp:extent cx="2560320" cy="1725958"/>
            <wp:effectExtent l="0" t="0" r="0" b="7620"/>
            <wp:docPr id="12" name="Picture 12" descr="What is ROM? Types of ROM Explained | Arrow.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descr="What is ROM? Types of ROM Explained | Arrow.com"/>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584822" cy="1742475"/>
                    </a:xfrm>
                    <a:prstGeom prst="rect">
                      <a:avLst/>
                    </a:prstGeom>
                    <a:noFill/>
                    <a:ln>
                      <a:noFill/>
                    </a:ln>
                  </pic:spPr>
                </pic:pic>
              </a:graphicData>
            </a:graphic>
          </wp:inline>
        </w:drawing>
      </w:r>
    </w:p>
    <w:p w14:paraId="2B9AD673"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ROM stands for a type of memory chip that can be read from but not written to.</w:t>
      </w:r>
    </w:p>
    <w:p w14:paraId="6E21C18E"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In other words, it's a form of data storage that can't be changed after being programmed.</w:t>
      </w:r>
    </w:p>
    <w:p w14:paraId="200B653D"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It's sometimes called "non-volatile" memory because the stored information will remain even when not powered up or in use.</w:t>
      </w:r>
    </w:p>
    <w:p w14:paraId="7037AA5A"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ROM is often used to store a computer's basic start-up instructions and certain types of data, such as your car's onboard computer system and a calculator's data tables.</w:t>
      </w:r>
    </w:p>
    <w:p w14:paraId="228F2CB1" w14:textId="77777777" w:rsidR="00143271" w:rsidRPr="00143271" w:rsidRDefault="0013507C" w:rsidP="00143271">
      <w:pPr>
        <w:spacing w:after="160" w:line="259" w:lineRule="auto"/>
        <w:rPr>
          <w:rFonts w:eastAsia="Calibri"/>
          <w:b/>
          <w:bCs/>
          <w:sz w:val="28"/>
          <w:szCs w:val="28"/>
          <w:lang w:val="en-IN" w:eastAsia="en-IN" w:bidi="ml-IN"/>
        </w:rPr>
      </w:pPr>
      <w:r w:rsidRPr="00143271">
        <w:rPr>
          <w:rFonts w:eastAsia="Calibri"/>
          <w:b/>
          <w:bCs/>
          <w:sz w:val="28"/>
          <w:szCs w:val="28"/>
          <w:lang w:val="en-IN" w:eastAsia="en-IN" w:bidi="ml-IN"/>
        </w:rPr>
        <w:t>Optical Drive</w:t>
      </w:r>
    </w:p>
    <w:p w14:paraId="69B24EA7" w14:textId="77777777" w:rsidR="00143271" w:rsidRPr="00143271" w:rsidRDefault="0013507C" w:rsidP="00143271">
      <w:pPr>
        <w:spacing w:after="160" w:line="259" w:lineRule="auto"/>
        <w:rPr>
          <w:rFonts w:eastAsia="Calibri"/>
          <w:b/>
          <w:bCs/>
          <w:sz w:val="28"/>
          <w:szCs w:val="28"/>
          <w:lang w:val="en-IN" w:eastAsia="en-IN" w:bidi="ml-IN"/>
        </w:rPr>
      </w:pPr>
      <w:r>
        <w:rPr>
          <w:b/>
          <w:bCs/>
          <w:noProof/>
          <w:sz w:val="28"/>
          <w:szCs w:val="28"/>
        </w:rPr>
        <w:drawing>
          <wp:inline distT="0" distB="0" distL="0" distR="0" wp14:anchorId="1D75D3CD" wp14:editId="4C4B18DE">
            <wp:extent cx="3147060" cy="1455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3"/>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147060" cy="1455420"/>
                    </a:xfrm>
                    <a:prstGeom prst="rect">
                      <a:avLst/>
                    </a:prstGeom>
                    <a:noFill/>
                    <a:ln>
                      <a:noFill/>
                    </a:ln>
                  </pic:spPr>
                </pic:pic>
              </a:graphicData>
            </a:graphic>
          </wp:inline>
        </w:drawing>
      </w:r>
      <w:r w:rsidRPr="00E90334">
        <w:rPr>
          <w:rFonts w:ascii="Calibri" w:eastAsia="Calibri" w:hAnsi="Calibri" w:cs="Calibri"/>
          <w:b/>
          <w:bCs/>
          <w:sz w:val="28"/>
          <w:szCs w:val="28"/>
          <w:lang w:val="en-IN" w:eastAsia="en-IN" w:bidi="ml-IN"/>
        </w:rPr>
        <w:t xml:space="preserve"> </w:t>
      </w:r>
      <w:r>
        <w:rPr>
          <w:b/>
          <w:bCs/>
          <w:noProof/>
          <w:sz w:val="28"/>
          <w:szCs w:val="28"/>
        </w:rPr>
        <w:drawing>
          <wp:inline distT="0" distB="0" distL="0" distR="0" wp14:anchorId="7805DBBB" wp14:editId="13CB8208">
            <wp:extent cx="2583180" cy="177546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583180" cy="1775460"/>
                    </a:xfrm>
                    <a:prstGeom prst="rect">
                      <a:avLst/>
                    </a:prstGeom>
                    <a:noFill/>
                    <a:ln>
                      <a:noFill/>
                    </a:ln>
                  </pic:spPr>
                </pic:pic>
              </a:graphicData>
            </a:graphic>
          </wp:inline>
        </w:drawing>
      </w:r>
    </w:p>
    <w:p w14:paraId="78803A07"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Optical Drives are used in PCs to read and write CDs and DVDs.</w:t>
      </w:r>
    </w:p>
    <w:p w14:paraId="6A3F04D1"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The optical drive reads the data from the disc, which can then be transformed into a digital file that is readable by the computer.</w:t>
      </w:r>
    </w:p>
    <w:p w14:paraId="0EA8C3E2"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This makes it easy to backup files, play music or movies, or copy data from one disc to another.</w:t>
      </w:r>
    </w:p>
    <w:p w14:paraId="7B6F7589"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The term "CD" refers to Compact Discs, which are the most common type of optical drive on modern computers.</w:t>
      </w:r>
    </w:p>
    <w:p w14:paraId="7DFD1110" w14:textId="77777777" w:rsidR="00143271" w:rsidRPr="00143271" w:rsidRDefault="00143271" w:rsidP="00143271">
      <w:pPr>
        <w:spacing w:after="160" w:line="259" w:lineRule="auto"/>
        <w:rPr>
          <w:rFonts w:eastAsia="Calibri"/>
          <w:sz w:val="28"/>
          <w:szCs w:val="28"/>
          <w:lang w:val="en-IN" w:eastAsia="en-IN" w:bidi="ml-IN"/>
        </w:rPr>
      </w:pPr>
    </w:p>
    <w:p w14:paraId="70847C3C" w14:textId="77777777" w:rsidR="00143271" w:rsidRPr="00143271" w:rsidRDefault="0013507C" w:rsidP="00143271">
      <w:pPr>
        <w:spacing w:after="160" w:line="259" w:lineRule="auto"/>
        <w:rPr>
          <w:rFonts w:eastAsia="Calibri"/>
          <w:b/>
          <w:bCs/>
          <w:sz w:val="28"/>
          <w:szCs w:val="28"/>
          <w:lang w:val="en-IN" w:eastAsia="en-IN" w:bidi="ml-IN"/>
        </w:rPr>
      </w:pPr>
      <w:r w:rsidRPr="00143271">
        <w:rPr>
          <w:rFonts w:eastAsia="Calibri"/>
          <w:b/>
          <w:bCs/>
          <w:sz w:val="28"/>
          <w:szCs w:val="28"/>
          <w:lang w:val="en-IN" w:eastAsia="en-IN" w:bidi="ml-IN"/>
        </w:rPr>
        <w:t>Power Supply</w:t>
      </w:r>
    </w:p>
    <w:p w14:paraId="259EF984" w14:textId="77777777" w:rsidR="00143271" w:rsidRPr="00143271" w:rsidRDefault="0013507C" w:rsidP="00143271">
      <w:pPr>
        <w:spacing w:after="160" w:line="259" w:lineRule="auto"/>
        <w:rPr>
          <w:rFonts w:eastAsia="Calibri"/>
          <w:b/>
          <w:bCs/>
          <w:sz w:val="28"/>
          <w:szCs w:val="28"/>
          <w:lang w:val="en-IN" w:eastAsia="en-IN" w:bidi="ml-IN"/>
        </w:rPr>
      </w:pPr>
      <w:r>
        <w:rPr>
          <w:b/>
          <w:bCs/>
          <w:noProof/>
          <w:sz w:val="28"/>
          <w:szCs w:val="28"/>
        </w:rPr>
        <w:lastRenderedPageBreak/>
        <w:drawing>
          <wp:inline distT="0" distB="0" distL="0" distR="0" wp14:anchorId="0148325E" wp14:editId="49C1023C">
            <wp:extent cx="285750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7"/>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2857500" cy="1600200"/>
                    </a:xfrm>
                    <a:prstGeom prst="rect">
                      <a:avLst/>
                    </a:prstGeom>
                    <a:noFill/>
                    <a:ln>
                      <a:noFill/>
                    </a:ln>
                  </pic:spPr>
                </pic:pic>
              </a:graphicData>
            </a:graphic>
          </wp:inline>
        </w:drawing>
      </w:r>
      <w:r w:rsidRPr="00E90334">
        <w:rPr>
          <w:rFonts w:ascii="Calibri" w:eastAsia="Calibri" w:hAnsi="Calibri" w:cs="Calibri"/>
          <w:b/>
          <w:bCs/>
          <w:sz w:val="28"/>
          <w:szCs w:val="28"/>
          <w:lang w:val="en-IN" w:eastAsia="en-IN" w:bidi="ml-IN"/>
        </w:rPr>
        <w:t xml:space="preserve"> </w:t>
      </w:r>
      <w:r>
        <w:rPr>
          <w:b/>
          <w:bCs/>
          <w:noProof/>
          <w:sz w:val="28"/>
          <w:szCs w:val="28"/>
        </w:rPr>
        <w:drawing>
          <wp:inline distT="0" distB="0" distL="0" distR="0" wp14:anchorId="0C7F9995" wp14:editId="1633A9A5">
            <wp:extent cx="2232660" cy="20497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232660" cy="2049780"/>
                    </a:xfrm>
                    <a:prstGeom prst="rect">
                      <a:avLst/>
                    </a:prstGeom>
                    <a:noFill/>
                    <a:ln>
                      <a:noFill/>
                    </a:ln>
                  </pic:spPr>
                </pic:pic>
              </a:graphicData>
            </a:graphic>
          </wp:inline>
        </w:drawing>
      </w:r>
    </w:p>
    <w:p w14:paraId="5ED71032"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A power supply is an electrical appliance that provides the necessary power to operate a computer.</w:t>
      </w:r>
    </w:p>
    <w:p w14:paraId="7B9546CC"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Computers are powered by electricity, and the power supply converts the alternating current (AC) from the electric outlet into direct current (DC).</w:t>
      </w:r>
    </w:p>
    <w:p w14:paraId="28C9EAE2"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The power supply in a computer can be an internal or external component.</w:t>
      </w:r>
    </w:p>
    <w:p w14:paraId="6544B3CB"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It’s important to make sure your power supply is functioning properly.</w:t>
      </w:r>
    </w:p>
    <w:p w14:paraId="17B26ED5" w14:textId="77777777" w:rsidR="00143271" w:rsidRPr="00143271" w:rsidRDefault="0013507C" w:rsidP="00143271">
      <w:pPr>
        <w:spacing w:after="160" w:line="259" w:lineRule="auto"/>
        <w:rPr>
          <w:rFonts w:eastAsia="Calibri"/>
          <w:b/>
          <w:bCs/>
          <w:sz w:val="28"/>
          <w:szCs w:val="28"/>
          <w:lang w:val="en-IN" w:eastAsia="en-IN" w:bidi="ml-IN"/>
        </w:rPr>
      </w:pPr>
      <w:r w:rsidRPr="00143271">
        <w:rPr>
          <w:rFonts w:eastAsia="Calibri"/>
          <w:b/>
          <w:bCs/>
          <w:sz w:val="28"/>
          <w:szCs w:val="28"/>
          <w:lang w:val="en-IN" w:eastAsia="en-IN" w:bidi="ml-IN"/>
        </w:rPr>
        <w:t>Graphics Processing Unit (GPU)</w:t>
      </w:r>
    </w:p>
    <w:p w14:paraId="33528D10" w14:textId="77777777" w:rsidR="00143271" w:rsidRPr="00143271" w:rsidRDefault="0013507C" w:rsidP="00143271">
      <w:pPr>
        <w:spacing w:after="160" w:line="259" w:lineRule="auto"/>
        <w:rPr>
          <w:rFonts w:eastAsia="Calibri"/>
          <w:b/>
          <w:bCs/>
          <w:sz w:val="28"/>
          <w:szCs w:val="28"/>
          <w:lang w:val="en-IN" w:eastAsia="en-IN" w:bidi="ml-IN"/>
        </w:rPr>
      </w:pPr>
      <w:r w:rsidRPr="00143271">
        <w:rPr>
          <w:b/>
          <w:bCs/>
          <w:noProof/>
          <w:sz w:val="28"/>
          <w:szCs w:val="28"/>
        </w:rPr>
        <w:drawing>
          <wp:inline distT="0" distB="0" distL="0" distR="0" wp14:anchorId="56FFE17A" wp14:editId="3179EA8D">
            <wp:extent cx="2702044" cy="1518138"/>
            <wp:effectExtent l="0" t="0" r="317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5989" cy="1520355"/>
                    </a:xfrm>
                    <a:prstGeom prst="rect">
                      <a:avLst/>
                    </a:prstGeom>
                  </pic:spPr>
                </pic:pic>
              </a:graphicData>
            </a:graphic>
          </wp:inline>
        </w:drawing>
      </w:r>
      <w:r w:rsidR="00E90334" w:rsidRPr="00E90334">
        <w:rPr>
          <w:rFonts w:ascii="Calibri" w:eastAsia="Calibri" w:hAnsi="Calibri" w:cs="Calibri"/>
          <w:b/>
          <w:bCs/>
          <w:sz w:val="28"/>
          <w:szCs w:val="28"/>
          <w:lang w:val="en-IN" w:eastAsia="en-IN" w:bidi="ml-IN"/>
        </w:rPr>
        <w:t xml:space="preserve"> </w:t>
      </w:r>
      <w:r w:rsidR="00E90334">
        <w:rPr>
          <w:b/>
          <w:bCs/>
          <w:noProof/>
          <w:sz w:val="28"/>
          <w:szCs w:val="28"/>
        </w:rPr>
        <w:drawing>
          <wp:inline distT="0" distB="0" distL="0" distR="0" wp14:anchorId="2D27E5E9" wp14:editId="6EABE872">
            <wp:extent cx="2468880" cy="185166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2468880" cy="1851660"/>
                    </a:xfrm>
                    <a:prstGeom prst="rect">
                      <a:avLst/>
                    </a:prstGeom>
                    <a:noFill/>
                    <a:ln>
                      <a:noFill/>
                    </a:ln>
                  </pic:spPr>
                </pic:pic>
              </a:graphicData>
            </a:graphic>
          </wp:inline>
        </w:drawing>
      </w:r>
    </w:p>
    <w:p w14:paraId="00FA74AF" w14:textId="77777777" w:rsidR="00143271" w:rsidRPr="00143271" w:rsidRDefault="0013507C" w:rsidP="00143271">
      <w:pPr>
        <w:spacing w:after="160" w:line="259" w:lineRule="auto"/>
        <w:rPr>
          <w:rFonts w:eastAsia="Calibri"/>
          <w:sz w:val="28"/>
          <w:szCs w:val="28"/>
          <w:lang w:val="en-IN" w:eastAsia="en-IN" w:bidi="ml-IN"/>
        </w:rPr>
      </w:pPr>
      <w:r w:rsidRPr="00143271">
        <w:rPr>
          <w:rFonts w:eastAsia="Calibri"/>
          <w:sz w:val="28"/>
          <w:szCs w:val="28"/>
          <w:lang w:val="en-IN" w:eastAsia="en-IN" w:bidi="ml-IN"/>
        </w:rPr>
        <w:t>The graphics processing unit, or GPU, has become one of the most important types of computing technology, both for personal and business computing. Designed for parallel processing, the GPU is used in a wide range of applications, including graphics and video rendering. Although they’re best known for their capabilities in gaming, GPUs are becoming more popular for use in creative production and artificial intelligence (AI).</w:t>
      </w:r>
    </w:p>
    <w:p w14:paraId="235B1732" w14:textId="77777777" w:rsidR="00143271" w:rsidRPr="00143271" w:rsidRDefault="0013507C" w:rsidP="00143271">
      <w:pPr>
        <w:spacing w:after="160" w:line="259" w:lineRule="auto"/>
        <w:rPr>
          <w:rFonts w:eastAsia="Calibri"/>
          <w:b/>
          <w:bCs/>
          <w:sz w:val="28"/>
          <w:szCs w:val="28"/>
          <w:lang w:val="en-IN" w:eastAsia="en-IN" w:bidi="ml-IN"/>
        </w:rPr>
      </w:pPr>
      <w:r w:rsidRPr="00143271">
        <w:rPr>
          <w:rFonts w:eastAsia="Calibri"/>
          <w:b/>
          <w:bCs/>
          <w:sz w:val="28"/>
          <w:szCs w:val="28"/>
          <w:lang w:val="en-IN" w:eastAsia="en-IN" w:bidi="ml-IN"/>
        </w:rPr>
        <w:t>Solid State Drive (SSD)</w:t>
      </w:r>
    </w:p>
    <w:p w14:paraId="7895A6CA" w14:textId="77777777" w:rsidR="00143271" w:rsidRPr="00143271" w:rsidRDefault="0013507C" w:rsidP="00143271">
      <w:pPr>
        <w:spacing w:after="160" w:line="259" w:lineRule="auto"/>
        <w:rPr>
          <w:rFonts w:eastAsia="Calibri"/>
          <w:b/>
          <w:bCs/>
          <w:sz w:val="28"/>
          <w:szCs w:val="28"/>
          <w:lang w:val="en-IN" w:eastAsia="en-IN" w:bidi="ml-IN"/>
        </w:rPr>
      </w:pPr>
      <w:r>
        <w:rPr>
          <w:b/>
          <w:bCs/>
          <w:noProof/>
          <w:sz w:val="28"/>
          <w:szCs w:val="28"/>
        </w:rPr>
        <w:drawing>
          <wp:inline distT="0" distB="0" distL="0" distR="0" wp14:anchorId="54013E38" wp14:editId="4EBCDE42">
            <wp:extent cx="2857500" cy="160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57500" cy="1600200"/>
                    </a:xfrm>
                    <a:prstGeom prst="rect">
                      <a:avLst/>
                    </a:prstGeom>
                    <a:noFill/>
                    <a:ln>
                      <a:noFill/>
                    </a:ln>
                  </pic:spPr>
                </pic:pic>
              </a:graphicData>
            </a:graphic>
          </wp:inline>
        </w:drawing>
      </w:r>
      <w:r w:rsidRPr="00E90334">
        <w:rPr>
          <w:rFonts w:ascii="Calibri" w:eastAsia="Calibri" w:hAnsi="Calibri" w:cs="Calibri"/>
          <w:b/>
          <w:bCs/>
          <w:sz w:val="28"/>
          <w:szCs w:val="28"/>
          <w:lang w:val="en-IN" w:eastAsia="en-IN" w:bidi="ml-IN"/>
        </w:rPr>
        <w:t xml:space="preserve"> </w:t>
      </w:r>
      <w:r>
        <w:rPr>
          <w:b/>
          <w:bCs/>
          <w:noProof/>
          <w:sz w:val="28"/>
          <w:szCs w:val="28"/>
        </w:rPr>
        <w:drawing>
          <wp:inline distT="0" distB="0" distL="0" distR="0" wp14:anchorId="3EA763BE" wp14:editId="36AA3ABA">
            <wp:extent cx="1920240" cy="14401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5"/>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920240" cy="1440180"/>
                    </a:xfrm>
                    <a:prstGeom prst="rect">
                      <a:avLst/>
                    </a:prstGeom>
                    <a:noFill/>
                    <a:ln>
                      <a:noFill/>
                    </a:ln>
                  </pic:spPr>
                </pic:pic>
              </a:graphicData>
            </a:graphic>
          </wp:inline>
        </w:drawing>
      </w:r>
    </w:p>
    <w:p w14:paraId="202C7F9E" w14:textId="77777777" w:rsidR="00143271" w:rsidRPr="00143271" w:rsidRDefault="0013507C" w:rsidP="00143271">
      <w:pPr>
        <w:spacing w:after="160" w:line="259" w:lineRule="auto"/>
        <w:rPr>
          <w:rFonts w:eastAsia="Calibri"/>
          <w:b/>
          <w:bCs/>
          <w:sz w:val="28"/>
          <w:szCs w:val="28"/>
          <w:lang w:val="en-IN" w:eastAsia="en-IN" w:bidi="ml-IN"/>
        </w:rPr>
      </w:pPr>
      <w:r w:rsidRPr="00143271">
        <w:rPr>
          <w:rFonts w:eastAsia="Calibri"/>
          <w:color w:val="071D2B"/>
          <w:sz w:val="28"/>
          <w:szCs w:val="28"/>
          <w:shd w:val="clear" w:color="auto" w:fill="FFFFFF"/>
          <w:lang w:val="en-IN" w:eastAsia="en-IN" w:bidi="ml-IN"/>
        </w:rPr>
        <w:lastRenderedPageBreak/>
        <w:t>A solid-state drive (SSD) is a new generation of storage device used in computers. SSDs use flash-based memory, which is much faster than a traditional mechanical hard disk. Upgrading to an SSD is one of the best ways to speed up your computer. Learn how SSDs work and how to keep them optimized with a specialized performance-boosting tool.</w:t>
      </w:r>
    </w:p>
    <w:p w14:paraId="6628A5BD" w14:textId="77777777" w:rsidR="00143271" w:rsidRPr="00143271" w:rsidRDefault="00143271" w:rsidP="00143271">
      <w:pPr>
        <w:spacing w:after="160" w:line="259" w:lineRule="auto"/>
        <w:rPr>
          <w:rFonts w:eastAsia="Calibri"/>
          <w:sz w:val="28"/>
          <w:szCs w:val="28"/>
          <w:lang w:val="en-IN" w:eastAsia="en-IN" w:bidi="ml-IN"/>
        </w:rPr>
      </w:pPr>
    </w:p>
    <w:p w14:paraId="406B3F98" w14:textId="77777777" w:rsidR="00143271" w:rsidRPr="00143271" w:rsidRDefault="00143271" w:rsidP="00143271">
      <w:pPr>
        <w:spacing w:after="160" w:line="259" w:lineRule="auto"/>
        <w:rPr>
          <w:rFonts w:eastAsia="Calibri"/>
          <w:sz w:val="28"/>
          <w:szCs w:val="28"/>
          <w:lang w:val="en-IN" w:eastAsia="en-IN" w:bidi="ml-IN"/>
        </w:rPr>
      </w:pPr>
    </w:p>
    <w:p w14:paraId="6D736E53" w14:textId="77777777" w:rsidR="00143271" w:rsidRPr="00143271" w:rsidRDefault="00143271" w:rsidP="00143271">
      <w:pPr>
        <w:spacing w:after="160" w:line="259" w:lineRule="auto"/>
        <w:rPr>
          <w:rFonts w:eastAsia="Calibri"/>
          <w:sz w:val="28"/>
          <w:szCs w:val="28"/>
          <w:lang w:val="en-IN" w:eastAsia="en-IN" w:bidi="ml-IN"/>
        </w:rPr>
      </w:pPr>
    </w:p>
    <w:p w14:paraId="005C6AA1" w14:textId="77777777" w:rsidR="00143271" w:rsidRPr="00143271" w:rsidRDefault="00143271" w:rsidP="00143271">
      <w:pPr>
        <w:spacing w:after="160" w:line="259" w:lineRule="auto"/>
        <w:rPr>
          <w:rFonts w:eastAsia="Calibri"/>
          <w:sz w:val="28"/>
          <w:szCs w:val="28"/>
          <w:lang w:val="en-IN" w:eastAsia="en-IN" w:bidi="ml-IN"/>
        </w:rPr>
      </w:pPr>
    </w:p>
    <w:p w14:paraId="74735B5B" w14:textId="2BB9CCE3" w:rsidR="00143271" w:rsidRDefault="00143271" w:rsidP="00143271">
      <w:pPr>
        <w:spacing w:after="160" w:line="259" w:lineRule="auto"/>
        <w:rPr>
          <w:rFonts w:eastAsia="Calibri"/>
          <w:sz w:val="28"/>
          <w:szCs w:val="28"/>
          <w:lang w:val="en-IN" w:eastAsia="en-IN" w:bidi="ml-IN"/>
        </w:rPr>
      </w:pPr>
    </w:p>
    <w:p w14:paraId="11F5F763" w14:textId="2420390E" w:rsidR="00566E5E" w:rsidRDefault="00566E5E" w:rsidP="00143271">
      <w:pPr>
        <w:spacing w:after="160" w:line="259" w:lineRule="auto"/>
        <w:rPr>
          <w:rFonts w:eastAsia="Calibri"/>
          <w:sz w:val="28"/>
          <w:szCs w:val="28"/>
          <w:lang w:val="en-IN" w:eastAsia="en-IN" w:bidi="ml-IN"/>
        </w:rPr>
      </w:pPr>
    </w:p>
    <w:p w14:paraId="03398862" w14:textId="5131D737" w:rsidR="00566E5E" w:rsidRDefault="00566E5E" w:rsidP="00143271">
      <w:pPr>
        <w:spacing w:after="160" w:line="259" w:lineRule="auto"/>
        <w:rPr>
          <w:rFonts w:eastAsia="Calibri"/>
          <w:sz w:val="28"/>
          <w:szCs w:val="28"/>
          <w:lang w:val="en-IN" w:eastAsia="en-IN" w:bidi="ml-IN"/>
        </w:rPr>
      </w:pPr>
    </w:p>
    <w:p w14:paraId="001A3AFE" w14:textId="0955DCDF" w:rsidR="00566E5E" w:rsidRDefault="00566E5E" w:rsidP="00143271">
      <w:pPr>
        <w:spacing w:after="160" w:line="259" w:lineRule="auto"/>
        <w:rPr>
          <w:rFonts w:eastAsia="Calibri"/>
          <w:sz w:val="28"/>
          <w:szCs w:val="28"/>
          <w:lang w:val="en-IN" w:eastAsia="en-IN" w:bidi="ml-IN"/>
        </w:rPr>
      </w:pPr>
    </w:p>
    <w:p w14:paraId="3E070C23" w14:textId="2F697A9D" w:rsidR="00566E5E" w:rsidRDefault="00566E5E" w:rsidP="00143271">
      <w:pPr>
        <w:spacing w:after="160" w:line="259" w:lineRule="auto"/>
        <w:rPr>
          <w:rFonts w:eastAsia="Calibri"/>
          <w:sz w:val="28"/>
          <w:szCs w:val="28"/>
          <w:lang w:val="en-IN" w:eastAsia="en-IN" w:bidi="ml-IN"/>
        </w:rPr>
      </w:pPr>
    </w:p>
    <w:p w14:paraId="7C91B6C4" w14:textId="7D1D8652" w:rsidR="00566E5E" w:rsidRDefault="00566E5E" w:rsidP="00143271">
      <w:pPr>
        <w:spacing w:after="160" w:line="259" w:lineRule="auto"/>
        <w:rPr>
          <w:rFonts w:eastAsia="Calibri"/>
          <w:sz w:val="28"/>
          <w:szCs w:val="28"/>
          <w:lang w:val="en-IN" w:eastAsia="en-IN" w:bidi="ml-IN"/>
        </w:rPr>
      </w:pPr>
    </w:p>
    <w:p w14:paraId="70B6E136" w14:textId="32EAC456" w:rsidR="00566E5E" w:rsidRDefault="00566E5E" w:rsidP="00143271">
      <w:pPr>
        <w:spacing w:after="160" w:line="259" w:lineRule="auto"/>
        <w:rPr>
          <w:rFonts w:eastAsia="Calibri"/>
          <w:sz w:val="28"/>
          <w:szCs w:val="28"/>
          <w:lang w:val="en-IN" w:eastAsia="en-IN" w:bidi="ml-IN"/>
        </w:rPr>
      </w:pPr>
    </w:p>
    <w:p w14:paraId="737AEA7C" w14:textId="4D828FAE" w:rsidR="00566E5E" w:rsidRDefault="00566E5E" w:rsidP="00143271">
      <w:pPr>
        <w:spacing w:after="160" w:line="259" w:lineRule="auto"/>
        <w:rPr>
          <w:rFonts w:eastAsia="Calibri"/>
          <w:sz w:val="28"/>
          <w:szCs w:val="28"/>
          <w:lang w:val="en-IN" w:eastAsia="en-IN" w:bidi="ml-IN"/>
        </w:rPr>
      </w:pPr>
    </w:p>
    <w:p w14:paraId="24CEF123" w14:textId="320586E9" w:rsidR="00566E5E" w:rsidRDefault="00566E5E" w:rsidP="00143271">
      <w:pPr>
        <w:spacing w:after="160" w:line="259" w:lineRule="auto"/>
        <w:rPr>
          <w:rFonts w:eastAsia="Calibri"/>
          <w:sz w:val="28"/>
          <w:szCs w:val="28"/>
          <w:lang w:val="en-IN" w:eastAsia="en-IN" w:bidi="ml-IN"/>
        </w:rPr>
      </w:pPr>
    </w:p>
    <w:p w14:paraId="19155F28" w14:textId="63F03215" w:rsidR="00566E5E" w:rsidRDefault="00566E5E" w:rsidP="00143271">
      <w:pPr>
        <w:spacing w:after="160" w:line="259" w:lineRule="auto"/>
        <w:rPr>
          <w:rFonts w:eastAsia="Calibri"/>
          <w:sz w:val="28"/>
          <w:szCs w:val="28"/>
          <w:lang w:val="en-IN" w:eastAsia="en-IN" w:bidi="ml-IN"/>
        </w:rPr>
      </w:pPr>
    </w:p>
    <w:p w14:paraId="10BE4472" w14:textId="6E5483B5" w:rsidR="00566E5E" w:rsidRDefault="00566E5E" w:rsidP="00143271">
      <w:pPr>
        <w:spacing w:after="160" w:line="259" w:lineRule="auto"/>
        <w:rPr>
          <w:rFonts w:eastAsia="Calibri"/>
          <w:sz w:val="28"/>
          <w:szCs w:val="28"/>
          <w:lang w:val="en-IN" w:eastAsia="en-IN" w:bidi="ml-IN"/>
        </w:rPr>
      </w:pPr>
    </w:p>
    <w:p w14:paraId="3B4D9CBB" w14:textId="2B829404" w:rsidR="00566E5E" w:rsidRDefault="00566E5E" w:rsidP="00143271">
      <w:pPr>
        <w:spacing w:after="160" w:line="259" w:lineRule="auto"/>
        <w:rPr>
          <w:rFonts w:eastAsia="Calibri"/>
          <w:sz w:val="28"/>
          <w:szCs w:val="28"/>
          <w:lang w:val="en-IN" w:eastAsia="en-IN" w:bidi="ml-IN"/>
        </w:rPr>
      </w:pPr>
    </w:p>
    <w:p w14:paraId="4B752E60" w14:textId="6980F94E" w:rsidR="00566E5E" w:rsidRDefault="00566E5E" w:rsidP="00143271">
      <w:pPr>
        <w:spacing w:after="160" w:line="259" w:lineRule="auto"/>
        <w:rPr>
          <w:rFonts w:eastAsia="Calibri"/>
          <w:sz w:val="28"/>
          <w:szCs w:val="28"/>
          <w:lang w:val="en-IN" w:eastAsia="en-IN" w:bidi="ml-IN"/>
        </w:rPr>
      </w:pPr>
    </w:p>
    <w:p w14:paraId="13E91CC6" w14:textId="71019FEF" w:rsidR="00566E5E" w:rsidRDefault="00566E5E" w:rsidP="00143271">
      <w:pPr>
        <w:spacing w:after="160" w:line="259" w:lineRule="auto"/>
        <w:rPr>
          <w:rFonts w:eastAsia="Calibri"/>
          <w:sz w:val="28"/>
          <w:szCs w:val="28"/>
          <w:lang w:val="en-IN" w:eastAsia="en-IN" w:bidi="ml-IN"/>
        </w:rPr>
      </w:pPr>
    </w:p>
    <w:p w14:paraId="66618304" w14:textId="45EC1F92" w:rsidR="00566E5E" w:rsidRDefault="00566E5E" w:rsidP="00143271">
      <w:pPr>
        <w:spacing w:after="160" w:line="259" w:lineRule="auto"/>
        <w:rPr>
          <w:rFonts w:eastAsia="Calibri"/>
          <w:sz w:val="28"/>
          <w:szCs w:val="28"/>
          <w:lang w:val="en-IN" w:eastAsia="en-IN" w:bidi="ml-IN"/>
        </w:rPr>
      </w:pPr>
    </w:p>
    <w:p w14:paraId="0E840C31" w14:textId="7AD479B5" w:rsidR="00566E5E" w:rsidRDefault="00566E5E" w:rsidP="00143271">
      <w:pPr>
        <w:spacing w:after="160" w:line="259" w:lineRule="auto"/>
        <w:rPr>
          <w:rFonts w:eastAsia="Calibri"/>
          <w:sz w:val="28"/>
          <w:szCs w:val="28"/>
          <w:lang w:val="en-IN" w:eastAsia="en-IN" w:bidi="ml-IN"/>
        </w:rPr>
      </w:pPr>
    </w:p>
    <w:p w14:paraId="444E00A7" w14:textId="7F7BCFB8" w:rsidR="00566E5E" w:rsidRDefault="00566E5E" w:rsidP="00143271">
      <w:pPr>
        <w:spacing w:after="160" w:line="259" w:lineRule="auto"/>
        <w:rPr>
          <w:rFonts w:eastAsia="Calibri"/>
          <w:sz w:val="28"/>
          <w:szCs w:val="28"/>
          <w:lang w:val="en-IN" w:eastAsia="en-IN" w:bidi="ml-IN"/>
        </w:rPr>
      </w:pPr>
    </w:p>
    <w:p w14:paraId="4BDCC9DE" w14:textId="70392595" w:rsidR="00566E5E" w:rsidRDefault="00566E5E" w:rsidP="00143271">
      <w:pPr>
        <w:spacing w:after="160" w:line="259" w:lineRule="auto"/>
        <w:rPr>
          <w:rFonts w:eastAsia="Calibri"/>
          <w:sz w:val="28"/>
          <w:szCs w:val="28"/>
          <w:lang w:val="en-IN" w:eastAsia="en-IN" w:bidi="ml-IN"/>
        </w:rPr>
      </w:pPr>
    </w:p>
    <w:p w14:paraId="5B63C076" w14:textId="77777777" w:rsidR="00566E5E" w:rsidRPr="00143271" w:rsidRDefault="00566E5E" w:rsidP="00143271">
      <w:pPr>
        <w:spacing w:after="160" w:line="259" w:lineRule="auto"/>
        <w:rPr>
          <w:rFonts w:eastAsia="Calibri"/>
          <w:sz w:val="28"/>
          <w:szCs w:val="28"/>
          <w:lang w:val="en-IN" w:eastAsia="en-IN" w:bidi="ml-IN"/>
        </w:rPr>
      </w:pPr>
    </w:p>
    <w:p w14:paraId="0884AD19" w14:textId="77777777" w:rsidR="00B9675D" w:rsidRPr="00143271" w:rsidRDefault="00B9675D">
      <w:pPr>
        <w:spacing w:after="160" w:line="259" w:lineRule="auto"/>
        <w:rPr>
          <w:b/>
          <w:sz w:val="28"/>
          <w:szCs w:val="28"/>
          <w:u w:val="single"/>
          <w:lang w:val="en-IN" w:eastAsia="en-IN" w:bidi="ml-IN"/>
        </w:rPr>
      </w:pPr>
    </w:p>
    <w:p w14:paraId="64F13D52" w14:textId="77777777" w:rsidR="00B9675D" w:rsidRDefault="00B9675D">
      <w:pPr>
        <w:spacing w:after="160" w:line="259" w:lineRule="auto"/>
        <w:jc w:val="center"/>
        <w:rPr>
          <w:rFonts w:ascii="Calibri" w:eastAsia="Calibri" w:hAnsi="Calibri" w:cs="Calibri"/>
          <w:sz w:val="22"/>
          <w:szCs w:val="22"/>
          <w:lang w:val="en-IN" w:eastAsia="en-IN" w:bidi="ml-IN"/>
        </w:rPr>
      </w:pPr>
      <w:bookmarkStart w:id="1" w:name="_gjdgxs" w:colFirst="0" w:colLast="0"/>
      <w:bookmarkEnd w:id="1"/>
    </w:p>
    <w:p w14:paraId="15CA5732" w14:textId="1098B7B9" w:rsidR="00D65AE4" w:rsidRDefault="00884F8D">
      <w:pPr>
        <w:pBdr>
          <w:top w:val="single" w:sz="8" w:space="2" w:color="000000"/>
        </w:pBdr>
        <w:spacing w:after="160" w:line="259" w:lineRule="auto"/>
        <w:rPr>
          <w:rFonts w:ascii="Calibri" w:eastAsia="Calibri" w:hAnsi="Calibri" w:cs="Calibri"/>
          <w:sz w:val="22"/>
          <w:szCs w:val="22"/>
          <w:lang w:val="en-IN"/>
        </w:rPr>
      </w:pPr>
      <w:r>
        <w:rPr>
          <w:noProof/>
        </w:rPr>
        <w:lastRenderedPageBreak/>
        <mc:AlternateContent>
          <mc:Choice Requires="wps">
            <w:drawing>
              <wp:anchor distT="0" distB="0" distL="114300" distR="114300" simplePos="0" relativeHeight="251659264" behindDoc="0" locked="0" layoutInCell="1" allowOverlap="1" wp14:anchorId="3B9BCF15" wp14:editId="0D304A22">
                <wp:simplePos x="0" y="0"/>
                <wp:positionH relativeFrom="column">
                  <wp:posOffset>3924300</wp:posOffset>
                </wp:positionH>
                <wp:positionV relativeFrom="paragraph">
                  <wp:posOffset>241300</wp:posOffset>
                </wp:positionV>
                <wp:extent cx="2345690" cy="1574165"/>
                <wp:effectExtent l="15240" t="14605" r="10795" b="11430"/>
                <wp:wrapSquare wrapText="bothSides"/>
                <wp:docPr id="15472740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690" cy="1574165"/>
                        </a:xfrm>
                        <a:prstGeom prst="rect">
                          <a:avLst/>
                        </a:prstGeom>
                        <a:solidFill>
                          <a:srgbClr val="FFFFFF"/>
                        </a:solidFill>
                        <a:ln w="12700">
                          <a:solidFill>
                            <a:srgbClr val="C0504D"/>
                          </a:solidFill>
                          <a:miter lim="800000"/>
                          <a:headEnd type="none" w="sm" len="sm"/>
                          <a:tailEnd type="none" w="sm" len="sm"/>
                        </a:ln>
                      </wps:spPr>
                      <wps:txbx>
                        <w:txbxContent>
                          <w:p w14:paraId="68986CAA" w14:textId="77777777" w:rsidR="00D65AE4" w:rsidRDefault="00D65AE4">
                            <w:pPr>
                              <w:spacing w:after="160"/>
                            </w:pPr>
                          </w:p>
                          <w:p w14:paraId="3A8DA5B4" w14:textId="77777777" w:rsidR="00D65AE4" w:rsidRDefault="0013507C">
                            <w:pPr>
                              <w:spacing w:after="160"/>
                            </w:pPr>
                            <w:r>
                              <w:rPr>
                                <w:rFonts w:ascii="Calibri" w:eastAsia="Calibri" w:hAnsi="Calibri" w:cs="Calibri"/>
                                <w:b/>
                                <w:color w:val="000000"/>
                                <w:sz w:val="22"/>
                              </w:rPr>
                              <w:t>Name: Neha Antony</w:t>
                            </w:r>
                          </w:p>
                          <w:p w14:paraId="671AAC1A" w14:textId="77777777" w:rsidR="00D65AE4" w:rsidRDefault="0013507C">
                            <w:pPr>
                              <w:spacing w:after="160"/>
                            </w:pPr>
                            <w:r>
                              <w:rPr>
                                <w:rFonts w:ascii="Calibri" w:eastAsia="Calibri" w:hAnsi="Calibri" w:cs="Calibri"/>
                                <w:b/>
                                <w:color w:val="000000"/>
                                <w:sz w:val="22"/>
                              </w:rPr>
                              <w:t>Roll No:23</w:t>
                            </w:r>
                          </w:p>
                          <w:p w14:paraId="054946C1" w14:textId="77777777" w:rsidR="00D65AE4" w:rsidRDefault="0013507C">
                            <w:pPr>
                              <w:spacing w:after="160"/>
                            </w:pPr>
                            <w:r>
                              <w:rPr>
                                <w:rFonts w:ascii="Calibri" w:eastAsia="Calibri" w:hAnsi="Calibri" w:cs="Calibri"/>
                                <w:b/>
                                <w:color w:val="000000"/>
                                <w:sz w:val="22"/>
                              </w:rPr>
                              <w:t>Batch: MCA-B</w:t>
                            </w:r>
                          </w:p>
                          <w:p w14:paraId="672BFD67" w14:textId="77777777" w:rsidR="00D65AE4" w:rsidRDefault="0013507C">
                            <w:pPr>
                              <w:spacing w:after="160"/>
                            </w:pPr>
                            <w:r>
                              <w:rPr>
                                <w:rFonts w:ascii="Calibri" w:eastAsia="Calibri" w:hAnsi="Calibri" w:cs="Calibri"/>
                                <w:b/>
                                <w:color w:val="000000"/>
                                <w:sz w:val="22"/>
                              </w:rPr>
                              <w:t>Date:21-03-2022</w:t>
                            </w:r>
                          </w:p>
                          <w:p w14:paraId="1DA54777" w14:textId="77777777" w:rsidR="00D65AE4" w:rsidRDefault="00D65AE4">
                            <w:pPr>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B9BCF15" id="Text Box 2" o:spid="_x0000_s1027" type="#_x0000_t202" style="position:absolute;margin-left:309pt;margin-top:19pt;width:184.7pt;height:123.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" strokecolor="#c0504d" strokeweight="1pt">
                <v:stroke startarrowwidth="narrow" startarrowlength="short" endarrowwidth="narrow" endarrowlength="short"/>
                <v:textbox>
                  <w:txbxContent>
                    <w:p w14:paraId="68986CAA" w14:textId="77777777" w:rsidR="00D65AE4" w:rsidRDefault="00D65AE4">
                      <w:pPr>
                        <w:spacing w:after="160"/>
                      </w:pPr>
                    </w:p>
                    <w:p w14:paraId="3A8DA5B4" w14:textId="77777777" w:rsidR="00D65AE4" w:rsidRDefault="0013507C">
                      <w:pPr>
                        <w:spacing w:after="160"/>
                      </w:pPr>
                      <w:r>
                        <w:rPr>
                          <w:rFonts w:ascii="Calibri" w:eastAsia="Calibri" w:hAnsi="Calibri" w:cs="Calibri"/>
                          <w:b/>
                          <w:color w:val="000000"/>
                          <w:sz w:val="22"/>
                        </w:rPr>
                        <w:t>Name: Neha Antony</w:t>
                      </w:r>
                    </w:p>
                    <w:p w14:paraId="671AAC1A" w14:textId="77777777" w:rsidR="00D65AE4" w:rsidRDefault="0013507C">
                      <w:pPr>
                        <w:spacing w:after="160"/>
                      </w:pPr>
                      <w:r>
                        <w:rPr>
                          <w:rFonts w:ascii="Calibri" w:eastAsia="Calibri" w:hAnsi="Calibri" w:cs="Calibri"/>
                          <w:b/>
                          <w:color w:val="000000"/>
                          <w:sz w:val="22"/>
                        </w:rPr>
                        <w:t>Roll No:23</w:t>
                      </w:r>
                    </w:p>
                    <w:p w14:paraId="054946C1" w14:textId="77777777" w:rsidR="00D65AE4" w:rsidRDefault="0013507C">
                      <w:pPr>
                        <w:spacing w:after="160"/>
                      </w:pPr>
                      <w:r>
                        <w:rPr>
                          <w:rFonts w:ascii="Calibri" w:eastAsia="Calibri" w:hAnsi="Calibri" w:cs="Calibri"/>
                          <w:b/>
                          <w:color w:val="000000"/>
                          <w:sz w:val="22"/>
                        </w:rPr>
                        <w:t>Batch: MCA-B</w:t>
                      </w:r>
                    </w:p>
                    <w:p w14:paraId="672BFD67" w14:textId="77777777" w:rsidR="00D65AE4" w:rsidRDefault="0013507C">
                      <w:pPr>
                        <w:spacing w:after="160"/>
                      </w:pPr>
                      <w:r>
                        <w:rPr>
                          <w:rFonts w:ascii="Calibri" w:eastAsia="Calibri" w:hAnsi="Calibri" w:cs="Calibri"/>
                          <w:b/>
                          <w:color w:val="000000"/>
                          <w:sz w:val="22"/>
                        </w:rPr>
                        <w:t>Date:21-03-2022</w:t>
                      </w:r>
                    </w:p>
                    <w:p w14:paraId="1DA54777" w14:textId="77777777" w:rsidR="00D65AE4" w:rsidRDefault="00D65AE4">
                      <w:pPr>
                        <w:spacing w:after="160"/>
                      </w:pPr>
                    </w:p>
                  </w:txbxContent>
                </v:textbox>
                <w10:wrap type="square"/>
              </v:shape>
            </w:pict>
          </mc:Fallback>
        </mc:AlternateContent>
      </w:r>
    </w:p>
    <w:p w14:paraId="0E7FDBEE" w14:textId="77777777" w:rsidR="00D65AE4" w:rsidRDefault="0013507C">
      <w:pPr>
        <w:spacing w:after="160" w:line="259" w:lineRule="auto"/>
        <w:jc w:val="both"/>
        <w:rPr>
          <w:rFonts w:ascii="Calibri" w:eastAsia="Calibri" w:hAnsi="Calibri" w:cs="Calibri"/>
          <w:b/>
          <w:sz w:val="28"/>
          <w:szCs w:val="28"/>
          <w:u w:val="single"/>
          <w:lang w:val="en-IN"/>
        </w:rPr>
      </w:pPr>
      <w:r>
        <w:rPr>
          <w:rFonts w:ascii="Calibri" w:eastAsia="Calibri" w:hAnsi="Calibri" w:cs="Calibri"/>
          <w:b/>
          <w:color w:val="C55911"/>
          <w:sz w:val="28"/>
          <w:szCs w:val="28"/>
          <w:u w:val="single"/>
          <w:lang w:val="en-IN"/>
        </w:rPr>
        <w:t>NETWORKING &amp; SYSTEM ADMINISTRATION LAB</w:t>
      </w:r>
    </w:p>
    <w:p w14:paraId="5A24E6DE" w14:textId="77777777" w:rsidR="00D65AE4" w:rsidRDefault="00D65AE4">
      <w:pPr>
        <w:spacing w:after="160" w:line="259" w:lineRule="auto"/>
        <w:rPr>
          <w:rFonts w:ascii="Calibri" w:eastAsia="Calibri" w:hAnsi="Calibri" w:cs="Calibri"/>
          <w:sz w:val="22"/>
          <w:szCs w:val="22"/>
          <w:lang w:val="en-IN"/>
        </w:rPr>
      </w:pPr>
    </w:p>
    <w:p w14:paraId="54B9AF55" w14:textId="236A1A76" w:rsidR="00D65AE4" w:rsidRDefault="0013507C">
      <w:pPr>
        <w:spacing w:after="160" w:line="259" w:lineRule="auto"/>
        <w:rPr>
          <w:b/>
          <w:sz w:val="28"/>
          <w:szCs w:val="28"/>
          <w:u w:val="single"/>
          <w:lang w:val="en-IN"/>
        </w:rPr>
      </w:pPr>
      <w:r>
        <w:rPr>
          <w:b/>
          <w:sz w:val="28"/>
          <w:szCs w:val="28"/>
          <w:u w:val="single"/>
          <w:lang w:val="en-IN"/>
        </w:rPr>
        <w:t xml:space="preserve">Experiment No.: </w:t>
      </w:r>
      <w:r w:rsidR="00566E5E">
        <w:rPr>
          <w:b/>
          <w:sz w:val="28"/>
          <w:szCs w:val="28"/>
          <w:u w:val="single"/>
          <w:lang w:val="en-IN"/>
        </w:rPr>
        <w:t>2</w:t>
      </w:r>
    </w:p>
    <w:p w14:paraId="7288442A" w14:textId="77777777" w:rsidR="00D65AE4" w:rsidRDefault="00D65AE4">
      <w:pPr>
        <w:spacing w:after="160" w:line="259" w:lineRule="auto"/>
        <w:rPr>
          <w:sz w:val="28"/>
          <w:szCs w:val="28"/>
          <w:lang w:val="en-IN"/>
        </w:rPr>
      </w:pPr>
    </w:p>
    <w:p w14:paraId="70ABFBDC" w14:textId="77777777" w:rsidR="00D65AE4" w:rsidRDefault="0013507C">
      <w:pPr>
        <w:spacing w:after="160" w:line="259" w:lineRule="auto"/>
        <w:rPr>
          <w:b/>
          <w:sz w:val="28"/>
          <w:szCs w:val="28"/>
          <w:u w:val="single"/>
          <w:lang w:val="en-IN"/>
        </w:rPr>
      </w:pPr>
      <w:r>
        <w:rPr>
          <w:b/>
          <w:sz w:val="28"/>
          <w:szCs w:val="28"/>
          <w:u w:val="single"/>
          <w:lang w:val="en-IN"/>
        </w:rPr>
        <w:t>Aim</w:t>
      </w:r>
    </w:p>
    <w:p w14:paraId="10EA29D3" w14:textId="77777777" w:rsidR="00D65AE4" w:rsidRDefault="0013507C">
      <w:pPr>
        <w:spacing w:after="160" w:line="259" w:lineRule="auto"/>
        <w:rPr>
          <w:sz w:val="28"/>
          <w:szCs w:val="28"/>
          <w:lang w:val="en-IN"/>
        </w:rPr>
      </w:pPr>
      <w:r>
        <w:rPr>
          <w:sz w:val="28"/>
          <w:szCs w:val="28"/>
          <w:lang w:val="en-IN"/>
        </w:rPr>
        <w:t>Install the latest version of Ubuntu on an Oracle VM VirtualBox.</w:t>
      </w:r>
    </w:p>
    <w:p w14:paraId="025343B8" w14:textId="77777777" w:rsidR="00D65AE4" w:rsidRDefault="00D65AE4">
      <w:pPr>
        <w:spacing w:after="160" w:line="259" w:lineRule="auto"/>
        <w:rPr>
          <w:sz w:val="28"/>
          <w:szCs w:val="28"/>
          <w:lang w:val="en-IN"/>
        </w:rPr>
      </w:pPr>
    </w:p>
    <w:sdt>
      <w:sdtPr>
        <w:tag w:val="goog_rdk_1"/>
        <w:id w:val="14656251"/>
      </w:sdtPr>
      <w:sdtEndPr/>
      <w:sdtContent>
        <w:p w14:paraId="4F59A8EF" w14:textId="77777777" w:rsidR="00D65AE4" w:rsidRPr="00D65AE4" w:rsidRDefault="0013507C">
          <w:pPr>
            <w:spacing w:after="160" w:line="259" w:lineRule="auto"/>
            <w:rPr>
              <w:b/>
              <w:color w:val="333333"/>
              <w:sz w:val="28"/>
              <w:szCs w:val="28"/>
              <w:u w:val="single"/>
              <w:lang w:val="en-IN"/>
              <w:rPrChange w:id="2" w:author="NEHA ANTONY RMCA 2021-2023 B" w:date="2022-03-26T19:17:00Z">
                <w:rPr>
                  <w:b/>
                  <w:sz w:val="28"/>
                  <w:szCs w:val="28"/>
                  <w:u w:val="single"/>
                </w:rPr>
              </w:rPrChange>
            </w:rPr>
          </w:pPr>
          <w:r>
            <w:rPr>
              <w:b/>
              <w:sz w:val="28"/>
              <w:szCs w:val="28"/>
              <w:u w:val="single"/>
              <w:lang w:val="en-IN"/>
            </w:rPr>
            <w:t>Procedure</w:t>
          </w:r>
          <w:sdt>
            <w:sdtPr>
              <w:tag w:val="goog_rdk_0"/>
              <w:id w:val="1858212352"/>
            </w:sdtPr>
            <w:sdtEndPr/>
            <w:sdtContent/>
          </w:sdt>
        </w:p>
      </w:sdtContent>
    </w:sdt>
    <w:sdt>
      <w:sdtPr>
        <w:tag w:val="goog_rdk_4"/>
        <w:id w:val="1937515111"/>
      </w:sdtPr>
      <w:sdtEndPr/>
      <w:sdtContent>
        <w:p w14:paraId="3DB2B06B" w14:textId="77777777" w:rsidR="00D65AE4" w:rsidRDefault="0092275B">
          <w:pPr>
            <w:spacing w:after="160" w:line="259" w:lineRule="auto"/>
            <w:rPr>
              <w:b/>
              <w:sz w:val="28"/>
              <w:szCs w:val="28"/>
              <w:u w:val="single"/>
              <w:lang w:val="en-IN"/>
            </w:rPr>
          </w:pPr>
          <w:sdt>
            <w:sdtPr>
              <w:tag w:val="goog_rdk_2"/>
              <w:id w:val="436181798"/>
            </w:sdtPr>
            <w:sdtEndPr/>
            <w:sdtContent>
              <w:r w:rsidR="0013507C">
                <w:rPr>
                  <w:highlight w:val="white"/>
                  <w:lang w:val="en-IN"/>
                  <w:rPrChange w:id="3" w:author="NEHA ANTONY RMCA 2021-2023 B" w:date="2022-03-26T19:17:00Z">
                    <w:rPr>
                      <w:color w:val="444444"/>
                      <w:highlight w:val="white"/>
                      <w:lang w:val="en-IN"/>
                    </w:rPr>
                  </w:rPrChange>
                </w:rPr>
                <w:t>Below are the very easy steps with screenshots containing the installation procedure of Virtual Box.</w:t>
              </w:r>
            </w:sdtContent>
          </w:sdt>
          <w:sdt>
            <w:sdtPr>
              <w:tag w:val="goog_rdk_3"/>
              <w:id w:val="746983217"/>
            </w:sdtPr>
            <w:sdtEndPr/>
            <w:sdtContent/>
          </w:sdt>
        </w:p>
      </w:sdtContent>
    </w:sdt>
    <w:p w14:paraId="0B26D051" w14:textId="77777777" w:rsidR="00D65AE4" w:rsidRDefault="0013507C">
      <w:pPr>
        <w:spacing w:after="160" w:line="259" w:lineRule="auto"/>
        <w:rPr>
          <w:b/>
          <w:sz w:val="28"/>
          <w:szCs w:val="28"/>
          <w:u w:val="single"/>
          <w:lang w:val="en-IN"/>
        </w:rPr>
      </w:pPr>
      <w:r>
        <w:rPr>
          <w:b/>
          <w:sz w:val="28"/>
          <w:szCs w:val="28"/>
          <w:u w:val="single"/>
          <w:lang w:val="en-IN"/>
        </w:rPr>
        <w:t>Output Screenshot</w:t>
      </w:r>
    </w:p>
    <w:p w14:paraId="6B1265ED" w14:textId="77777777" w:rsidR="00D65AE4" w:rsidRDefault="0013507C">
      <w:pPr>
        <w:spacing w:after="160" w:line="259" w:lineRule="auto"/>
        <w:rPr>
          <w:highlight w:val="white"/>
          <w:lang w:val="en-IN"/>
        </w:rPr>
      </w:pPr>
      <w:r>
        <w:rPr>
          <w:b/>
          <w:u w:val="single"/>
          <w:lang w:val="en-IN"/>
        </w:rPr>
        <w:t>Step 1</w:t>
      </w:r>
      <w:r>
        <w:rPr>
          <w:u w:val="single"/>
          <w:lang w:val="en-IN"/>
        </w:rPr>
        <w:t>:</w:t>
      </w:r>
      <w:hyperlink r:id="rId27">
        <w:r>
          <w:rPr>
            <w:u w:val="single"/>
            <w:lang w:val="en-IN"/>
          </w:rPr>
          <w:t xml:space="preserve"> </w:t>
        </w:r>
      </w:hyperlink>
      <w:hyperlink r:id="rId28">
        <w:r>
          <w:rPr>
            <w:highlight w:val="white"/>
            <w:lang w:val="en-IN"/>
          </w:rPr>
          <w:t>Download VirtualBox</w:t>
        </w:r>
      </w:hyperlink>
      <w:r>
        <w:rPr>
          <w:highlight w:val="white"/>
          <w:lang w:val="en-IN"/>
        </w:rPr>
        <w:t xml:space="preserve"> for Windows and install it on the computer. </w:t>
      </w:r>
    </w:p>
    <w:p w14:paraId="3BDD1F46" w14:textId="77777777" w:rsidR="00D65AE4" w:rsidRDefault="00D65AE4">
      <w:pPr>
        <w:spacing w:before="240" w:after="240" w:line="259" w:lineRule="auto"/>
        <w:rPr>
          <w:b/>
          <w:sz w:val="28"/>
          <w:szCs w:val="28"/>
          <w:u w:val="single"/>
          <w:lang w:val="en-IN"/>
        </w:rPr>
      </w:pPr>
    </w:p>
    <w:bookmarkStart w:id="4" w:name="_heading=h.gjdgxs" w:colFirst="0" w:colLast="0" w:displacedByCustomXml="next"/>
    <w:bookmarkEnd w:id="4" w:displacedByCustomXml="next"/>
    <w:sdt>
      <w:sdtPr>
        <w:tag w:val="goog_rdk_6"/>
        <w:id w:val="633850363"/>
      </w:sdtPr>
      <w:sdtEndPr/>
      <w:sdtContent>
        <w:p w14:paraId="2D0582BE" w14:textId="77777777" w:rsidR="00D65AE4" w:rsidRPr="00D65AE4" w:rsidRDefault="0092275B">
          <w:pPr>
            <w:spacing w:after="160" w:line="259" w:lineRule="auto"/>
            <w:rPr>
              <w:rFonts w:ascii="Calibri" w:eastAsia="Calibri" w:hAnsi="Calibri" w:cs="Calibri"/>
              <w:lang w:val="en-IN"/>
              <w:rPrChange w:id="5" w:author="NEHA ANTONY RMCA 2021-2023 B" w:date="2022-03-26T19:19:00Z">
                <w:rPr/>
              </w:rPrChange>
            </w:rPr>
          </w:pPr>
          <w:sdt>
            <w:sdtPr>
              <w:tag w:val="goog_rdk_5"/>
              <w:id w:val="1173893475"/>
            </w:sdtPr>
            <w:sdtEndPr/>
            <w:sdtContent/>
          </w:sdt>
        </w:p>
      </w:sdtContent>
    </w:sdt>
    <w:p w14:paraId="47758359"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6364267A" wp14:editId="14250BF6">
            <wp:extent cx="4038600" cy="3146107"/>
            <wp:effectExtent l="0" t="0" r="0" b="0"/>
            <wp:docPr id="38" name="image19.png"/>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29"/>
                    <a:srcRect l="31745" t="22142" r="31892" b="27681"/>
                    <a:stretch>
                      <a:fillRect/>
                    </a:stretch>
                  </pic:blipFill>
                  <pic:spPr>
                    <a:xfrm>
                      <a:off x="0" y="0"/>
                      <a:ext cx="4038600" cy="3146107"/>
                    </a:xfrm>
                    <a:prstGeom prst="rect">
                      <a:avLst/>
                    </a:prstGeom>
                  </pic:spPr>
                </pic:pic>
              </a:graphicData>
            </a:graphic>
          </wp:inline>
        </w:drawing>
      </w:r>
    </w:p>
    <w:p w14:paraId="023CBC63" w14:textId="77777777" w:rsidR="00D65AE4" w:rsidRDefault="00D65AE4">
      <w:pPr>
        <w:spacing w:after="160" w:line="259" w:lineRule="auto"/>
        <w:rPr>
          <w:rFonts w:ascii="Calibri" w:eastAsia="Calibri" w:hAnsi="Calibri" w:cs="Calibri"/>
          <w:sz w:val="22"/>
          <w:szCs w:val="22"/>
          <w:lang w:val="en-IN"/>
        </w:rPr>
      </w:pPr>
    </w:p>
    <w:p w14:paraId="6F13C747" w14:textId="77777777" w:rsidR="00D65AE4" w:rsidRDefault="0013507C">
      <w:pPr>
        <w:spacing w:after="160" w:line="259" w:lineRule="auto"/>
        <w:rPr>
          <w:rFonts w:ascii="Calibri" w:eastAsia="Calibri" w:hAnsi="Calibri" w:cs="Calibri"/>
          <w:sz w:val="22"/>
          <w:szCs w:val="22"/>
          <w:lang w:val="en-IN"/>
        </w:rPr>
      </w:pPr>
      <w:r>
        <w:rPr>
          <w:sz w:val="28"/>
          <w:szCs w:val="28"/>
          <w:highlight w:val="white"/>
          <w:lang w:val="en-IN"/>
        </w:rPr>
        <w:t>Step 2:clicknext</w:t>
      </w:r>
    </w:p>
    <w:p w14:paraId="64D0DA2A" w14:textId="77777777" w:rsidR="00D65AE4" w:rsidRDefault="0013507C">
      <w:pPr>
        <w:spacing w:after="160" w:line="259" w:lineRule="auto"/>
        <w:rPr>
          <w:rFonts w:ascii="Calibri" w:eastAsia="Calibri" w:hAnsi="Calibri" w:cs="Calibri"/>
          <w:sz w:val="22"/>
          <w:szCs w:val="22"/>
          <w:lang w:val="en-IN"/>
        </w:rPr>
      </w:pPr>
      <w:r>
        <w:rPr>
          <w:noProof/>
        </w:rPr>
        <w:lastRenderedPageBreak/>
        <w:drawing>
          <wp:inline distT="0" distB="0" distL="0" distR="0" wp14:anchorId="6C489696" wp14:editId="37C5D781">
            <wp:extent cx="4744112" cy="3572852"/>
            <wp:effectExtent l="0" t="0" r="0" b="0"/>
            <wp:docPr id="41" name="image13.png"/>
            <wp:cNvGraphicFramePr/>
            <a:graphic xmlns:a="http://schemas.openxmlformats.org/drawingml/2006/main">
              <a:graphicData uri="http://schemas.openxmlformats.org/drawingml/2006/picture">
                <pic:pic xmlns:pic="http://schemas.openxmlformats.org/drawingml/2006/picture">
                  <pic:nvPicPr>
                    <pic:cNvPr id="41" name="image13.png"/>
                    <pic:cNvPicPr/>
                  </pic:nvPicPr>
                  <pic:blipFill>
                    <a:blip r:embed="rId30"/>
                    <a:srcRect l="2895" t="1" r="978" b="2330"/>
                    <a:stretch>
                      <a:fillRect/>
                    </a:stretch>
                  </pic:blipFill>
                  <pic:spPr>
                    <a:xfrm>
                      <a:off x="0" y="0"/>
                      <a:ext cx="4744112" cy="3572852"/>
                    </a:xfrm>
                    <a:prstGeom prst="rect">
                      <a:avLst/>
                    </a:prstGeom>
                  </pic:spPr>
                </pic:pic>
              </a:graphicData>
            </a:graphic>
          </wp:inline>
        </w:drawing>
      </w:r>
    </w:p>
    <w:p w14:paraId="3B4E7944" w14:textId="77777777" w:rsidR="00D65AE4" w:rsidRDefault="0013507C">
      <w:pPr>
        <w:spacing w:after="160" w:line="259" w:lineRule="auto"/>
        <w:rPr>
          <w:rFonts w:ascii="Calibri" w:eastAsia="Calibri" w:hAnsi="Calibri" w:cs="Calibri"/>
          <w:sz w:val="22"/>
          <w:szCs w:val="22"/>
          <w:lang w:val="en-IN"/>
        </w:rPr>
      </w:pPr>
      <w:r>
        <w:rPr>
          <w:sz w:val="28"/>
          <w:szCs w:val="28"/>
          <w:lang w:val="en-IN"/>
        </w:rPr>
        <w:t>Step 3:click next</w:t>
      </w:r>
    </w:p>
    <w:p w14:paraId="4C8EF0C8" w14:textId="77777777" w:rsidR="00D65AE4" w:rsidRDefault="00D65AE4">
      <w:pPr>
        <w:spacing w:after="160" w:line="259" w:lineRule="auto"/>
        <w:rPr>
          <w:rFonts w:ascii="Calibri" w:eastAsia="Calibri" w:hAnsi="Calibri" w:cs="Calibri"/>
          <w:sz w:val="22"/>
          <w:szCs w:val="22"/>
          <w:lang w:val="en-IN"/>
        </w:rPr>
      </w:pPr>
    </w:p>
    <w:p w14:paraId="22B802A6"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3BE92FA1" wp14:editId="7BD4FD11">
            <wp:extent cx="4695846" cy="3629532"/>
            <wp:effectExtent l="0" t="0" r="0" b="0"/>
            <wp:docPr id="40" name="image3.png"/>
            <wp:cNvGraphicFramePr/>
            <a:graphic xmlns:a="http://schemas.openxmlformats.org/drawingml/2006/main">
              <a:graphicData uri="http://schemas.openxmlformats.org/drawingml/2006/picture">
                <pic:pic xmlns:pic="http://schemas.openxmlformats.org/drawingml/2006/picture">
                  <pic:nvPicPr>
                    <pic:cNvPr id="40" name="image3.png"/>
                    <pic:cNvPicPr/>
                  </pic:nvPicPr>
                  <pic:blipFill>
                    <a:blip r:embed="rId31"/>
                    <a:srcRect l="1000" r="425"/>
                    <a:stretch>
                      <a:fillRect/>
                    </a:stretch>
                  </pic:blipFill>
                  <pic:spPr>
                    <a:xfrm>
                      <a:off x="0" y="0"/>
                      <a:ext cx="4695846" cy="3629532"/>
                    </a:xfrm>
                    <a:prstGeom prst="rect">
                      <a:avLst/>
                    </a:prstGeom>
                  </pic:spPr>
                </pic:pic>
              </a:graphicData>
            </a:graphic>
          </wp:inline>
        </w:drawing>
      </w:r>
    </w:p>
    <w:p w14:paraId="084A538E" w14:textId="77777777" w:rsidR="00D65AE4" w:rsidRDefault="0013507C">
      <w:pPr>
        <w:spacing w:after="160" w:line="259" w:lineRule="auto"/>
        <w:rPr>
          <w:rFonts w:ascii="Calibri" w:eastAsia="Calibri" w:hAnsi="Calibri" w:cs="Calibri"/>
          <w:sz w:val="22"/>
          <w:szCs w:val="22"/>
          <w:lang w:val="en-IN"/>
        </w:rPr>
      </w:pPr>
      <w:r>
        <w:rPr>
          <w:sz w:val="28"/>
          <w:szCs w:val="28"/>
          <w:lang w:val="en-IN"/>
        </w:rPr>
        <w:t>Step4:click yes</w:t>
      </w:r>
    </w:p>
    <w:p w14:paraId="2674195F" w14:textId="77777777" w:rsidR="00D65AE4" w:rsidRDefault="0013507C">
      <w:pPr>
        <w:spacing w:after="160" w:line="259" w:lineRule="auto"/>
        <w:rPr>
          <w:rFonts w:ascii="Calibri" w:eastAsia="Calibri" w:hAnsi="Calibri" w:cs="Calibri"/>
          <w:sz w:val="22"/>
          <w:szCs w:val="22"/>
          <w:lang w:val="en-IN"/>
        </w:rPr>
      </w:pPr>
      <w:r>
        <w:rPr>
          <w:noProof/>
        </w:rPr>
        <w:lastRenderedPageBreak/>
        <w:drawing>
          <wp:inline distT="0" distB="0" distL="0" distR="0" wp14:anchorId="34FD5D41" wp14:editId="76EF45A0">
            <wp:extent cx="4696480" cy="3677163"/>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43" name="image4.png"/>
                    <pic:cNvPicPr/>
                  </pic:nvPicPr>
                  <pic:blipFill>
                    <a:blip r:embed="rId32"/>
                    <a:srcRect l="1003" b="1024"/>
                    <a:stretch>
                      <a:fillRect/>
                    </a:stretch>
                  </pic:blipFill>
                  <pic:spPr>
                    <a:xfrm>
                      <a:off x="0" y="0"/>
                      <a:ext cx="4696480" cy="3677163"/>
                    </a:xfrm>
                    <a:prstGeom prst="rect">
                      <a:avLst/>
                    </a:prstGeom>
                  </pic:spPr>
                </pic:pic>
              </a:graphicData>
            </a:graphic>
          </wp:inline>
        </w:drawing>
      </w:r>
    </w:p>
    <w:p w14:paraId="4EFE207C" w14:textId="77777777" w:rsidR="00D65AE4" w:rsidRDefault="0013507C">
      <w:pPr>
        <w:spacing w:after="160" w:line="259" w:lineRule="auto"/>
        <w:rPr>
          <w:rFonts w:ascii="Calibri" w:eastAsia="Calibri" w:hAnsi="Calibri" w:cs="Calibri"/>
          <w:sz w:val="22"/>
          <w:szCs w:val="22"/>
          <w:lang w:val="en-IN"/>
        </w:rPr>
      </w:pPr>
      <w:r>
        <w:rPr>
          <w:sz w:val="28"/>
          <w:szCs w:val="28"/>
          <w:lang w:val="en-IN"/>
        </w:rPr>
        <w:t>Step 5:click install</w:t>
      </w:r>
    </w:p>
    <w:p w14:paraId="06312020" w14:textId="77777777" w:rsidR="00D65AE4" w:rsidRDefault="00D65AE4">
      <w:pPr>
        <w:spacing w:after="160" w:line="259" w:lineRule="auto"/>
        <w:rPr>
          <w:rFonts w:ascii="Calibri" w:eastAsia="Calibri" w:hAnsi="Calibri" w:cs="Calibri"/>
          <w:sz w:val="22"/>
          <w:szCs w:val="22"/>
          <w:lang w:val="en-IN"/>
        </w:rPr>
      </w:pPr>
    </w:p>
    <w:p w14:paraId="25AA0E65"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544F021C" wp14:editId="7610D717">
            <wp:extent cx="4706007" cy="3677163"/>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42" name="image15.png"/>
                    <pic:cNvPicPr/>
                  </pic:nvPicPr>
                  <pic:blipFill>
                    <a:blip r:embed="rId33"/>
                    <a:srcRect l="1788" t="3500"/>
                    <a:stretch>
                      <a:fillRect/>
                    </a:stretch>
                  </pic:blipFill>
                  <pic:spPr>
                    <a:xfrm>
                      <a:off x="0" y="0"/>
                      <a:ext cx="4706007" cy="3677163"/>
                    </a:xfrm>
                    <a:prstGeom prst="rect">
                      <a:avLst/>
                    </a:prstGeom>
                  </pic:spPr>
                </pic:pic>
              </a:graphicData>
            </a:graphic>
          </wp:inline>
        </w:drawing>
      </w:r>
    </w:p>
    <w:p w14:paraId="07F6F6F6" w14:textId="77777777" w:rsidR="00D65AE4" w:rsidRDefault="0013507C">
      <w:pPr>
        <w:spacing w:after="160" w:line="259" w:lineRule="auto"/>
        <w:rPr>
          <w:rFonts w:ascii="Calibri" w:eastAsia="Calibri" w:hAnsi="Calibri" w:cs="Calibri"/>
          <w:sz w:val="22"/>
          <w:szCs w:val="22"/>
          <w:lang w:val="en-IN"/>
        </w:rPr>
      </w:pPr>
      <w:r>
        <w:rPr>
          <w:noProof/>
        </w:rPr>
        <w:lastRenderedPageBreak/>
        <w:drawing>
          <wp:inline distT="0" distB="0" distL="0" distR="0" wp14:anchorId="7F189546" wp14:editId="6D238B73">
            <wp:extent cx="4744112" cy="3629532"/>
            <wp:effectExtent l="0" t="0" r="0" b="0"/>
            <wp:docPr id="45" name="image2.png"/>
            <wp:cNvGraphicFramePr/>
            <a:graphic xmlns:a="http://schemas.openxmlformats.org/drawingml/2006/main">
              <a:graphicData uri="http://schemas.openxmlformats.org/drawingml/2006/picture">
                <pic:pic xmlns:pic="http://schemas.openxmlformats.org/drawingml/2006/picture">
                  <pic:nvPicPr>
                    <pic:cNvPr id="45" name="image2.png"/>
                    <pic:cNvPicPr/>
                  </pic:nvPicPr>
                  <pic:blipFill>
                    <a:blip r:embed="rId34"/>
                    <a:stretch>
                      <a:fillRect/>
                    </a:stretch>
                  </pic:blipFill>
                  <pic:spPr>
                    <a:xfrm>
                      <a:off x="0" y="0"/>
                      <a:ext cx="4744112" cy="3629532"/>
                    </a:xfrm>
                    <a:prstGeom prst="rect">
                      <a:avLst/>
                    </a:prstGeom>
                  </pic:spPr>
                </pic:pic>
              </a:graphicData>
            </a:graphic>
          </wp:inline>
        </w:drawing>
      </w:r>
    </w:p>
    <w:p w14:paraId="286CECAC" w14:textId="77777777" w:rsidR="00D65AE4" w:rsidRDefault="0013507C">
      <w:pPr>
        <w:spacing w:after="160" w:line="259" w:lineRule="auto"/>
        <w:rPr>
          <w:rFonts w:ascii="Calibri" w:eastAsia="Calibri" w:hAnsi="Calibri" w:cs="Calibri"/>
          <w:sz w:val="22"/>
          <w:szCs w:val="22"/>
          <w:lang w:val="en-IN"/>
        </w:rPr>
      </w:pPr>
      <w:r>
        <w:rPr>
          <w:sz w:val="28"/>
          <w:szCs w:val="28"/>
          <w:lang w:val="en-IN"/>
        </w:rPr>
        <w:t>Step 6:install</w:t>
      </w:r>
    </w:p>
    <w:p w14:paraId="75C049E3"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07A99FB6" wp14:editId="1160B002">
            <wp:extent cx="4782217" cy="2133898"/>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44" name="image18.png"/>
                    <pic:cNvPicPr/>
                  </pic:nvPicPr>
                  <pic:blipFill>
                    <a:blip r:embed="rId35"/>
                    <a:stretch>
                      <a:fillRect/>
                    </a:stretch>
                  </pic:blipFill>
                  <pic:spPr>
                    <a:xfrm>
                      <a:off x="0" y="0"/>
                      <a:ext cx="4782217" cy="2133898"/>
                    </a:xfrm>
                    <a:prstGeom prst="rect">
                      <a:avLst/>
                    </a:prstGeom>
                  </pic:spPr>
                </pic:pic>
              </a:graphicData>
            </a:graphic>
          </wp:inline>
        </w:drawing>
      </w:r>
    </w:p>
    <w:p w14:paraId="6CDF8DA3" w14:textId="77777777" w:rsidR="00D65AE4" w:rsidRDefault="0013507C">
      <w:pPr>
        <w:tabs>
          <w:tab w:val="left" w:pos="1725"/>
        </w:tabs>
        <w:spacing w:after="160" w:line="259" w:lineRule="auto"/>
        <w:rPr>
          <w:rFonts w:ascii="Calibri" w:eastAsia="Calibri" w:hAnsi="Calibri" w:cs="Calibri"/>
          <w:sz w:val="22"/>
          <w:szCs w:val="22"/>
          <w:lang w:val="en-IN"/>
        </w:rPr>
      </w:pPr>
      <w:r>
        <w:rPr>
          <w:sz w:val="28"/>
          <w:szCs w:val="28"/>
          <w:lang w:val="en-IN"/>
        </w:rPr>
        <w:t>Step 7:finish</w:t>
      </w:r>
    </w:p>
    <w:p w14:paraId="57498FF0" w14:textId="77777777" w:rsidR="00D65AE4" w:rsidRDefault="0013507C">
      <w:pPr>
        <w:spacing w:after="160" w:line="259" w:lineRule="auto"/>
        <w:rPr>
          <w:rFonts w:ascii="Calibri" w:eastAsia="Calibri" w:hAnsi="Calibri" w:cs="Calibri"/>
          <w:sz w:val="22"/>
          <w:szCs w:val="22"/>
          <w:lang w:val="en-IN"/>
        </w:rPr>
      </w:pPr>
      <w:r>
        <w:rPr>
          <w:noProof/>
        </w:rPr>
        <w:lastRenderedPageBreak/>
        <w:drawing>
          <wp:inline distT="0" distB="0" distL="0" distR="0" wp14:anchorId="454CFA9E" wp14:editId="35375A96">
            <wp:extent cx="4696480" cy="3677163"/>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47" name="image7.png"/>
                    <pic:cNvPicPr/>
                  </pic:nvPicPr>
                  <pic:blipFill>
                    <a:blip r:embed="rId36"/>
                    <a:stretch>
                      <a:fillRect/>
                    </a:stretch>
                  </pic:blipFill>
                  <pic:spPr>
                    <a:xfrm>
                      <a:off x="0" y="0"/>
                      <a:ext cx="4696480" cy="3677163"/>
                    </a:xfrm>
                    <a:prstGeom prst="rect">
                      <a:avLst/>
                    </a:prstGeom>
                  </pic:spPr>
                </pic:pic>
              </a:graphicData>
            </a:graphic>
          </wp:inline>
        </w:drawing>
      </w:r>
    </w:p>
    <w:p w14:paraId="3C23CF6B" w14:textId="77777777" w:rsidR="00D65AE4" w:rsidRDefault="0013507C">
      <w:pPr>
        <w:keepNext/>
        <w:keepLines/>
        <w:shd w:val="clear" w:color="auto" w:fill="FFFFFF"/>
        <w:spacing w:after="210" w:line="259" w:lineRule="auto"/>
        <w:outlineLvl w:val="2"/>
        <w:rPr>
          <w:rFonts w:ascii="Calibri" w:eastAsia="Calibri" w:hAnsi="Calibri" w:cs="Calibri"/>
          <w:b/>
          <w:sz w:val="28"/>
          <w:szCs w:val="28"/>
          <w:lang w:val="en-IN"/>
        </w:rPr>
      </w:pPr>
      <w:bookmarkStart w:id="6" w:name="_heading=h.pyd8p844al7s" w:colFirst="0" w:colLast="0"/>
      <w:bookmarkEnd w:id="6"/>
      <w:r>
        <w:rPr>
          <w:b/>
          <w:sz w:val="28"/>
          <w:szCs w:val="28"/>
          <w:lang w:val="en-IN"/>
        </w:rPr>
        <w:t>Step8:</w:t>
      </w:r>
      <w:r>
        <w:rPr>
          <w:sz w:val="28"/>
          <w:szCs w:val="28"/>
          <w:lang w:val="en-IN"/>
        </w:rPr>
        <w:t xml:space="preserve"> Click on “New” to create a virtual machine</w:t>
      </w:r>
    </w:p>
    <w:p w14:paraId="44D8FE8F" w14:textId="77777777" w:rsidR="00D65AE4" w:rsidRDefault="00D65AE4">
      <w:pPr>
        <w:spacing w:after="160" w:line="259" w:lineRule="auto"/>
        <w:rPr>
          <w:rFonts w:ascii="Calibri" w:eastAsia="Calibri" w:hAnsi="Calibri" w:cs="Calibri"/>
          <w:sz w:val="22"/>
          <w:szCs w:val="22"/>
          <w:lang w:val="en-IN"/>
        </w:rPr>
      </w:pPr>
    </w:p>
    <w:p w14:paraId="53AA80C0"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279B0882" wp14:editId="01A218CE">
            <wp:extent cx="6372225" cy="3621405"/>
            <wp:effectExtent l="0" t="0" r="0" b="0"/>
            <wp:docPr id="46" name="image11.png"/>
            <wp:cNvGraphicFramePr/>
            <a:graphic xmlns:a="http://schemas.openxmlformats.org/drawingml/2006/main">
              <a:graphicData uri="http://schemas.openxmlformats.org/drawingml/2006/picture">
                <pic:pic xmlns:pic="http://schemas.openxmlformats.org/drawingml/2006/picture">
                  <pic:nvPicPr>
                    <pic:cNvPr id="46" name="image11.png"/>
                    <pic:cNvPicPr/>
                  </pic:nvPicPr>
                  <pic:blipFill>
                    <a:blip r:embed="rId37"/>
                    <a:srcRect l="295" r="1323"/>
                    <a:stretch>
                      <a:fillRect/>
                    </a:stretch>
                  </pic:blipFill>
                  <pic:spPr>
                    <a:xfrm>
                      <a:off x="0" y="0"/>
                      <a:ext cx="6372225" cy="3621405"/>
                    </a:xfrm>
                    <a:prstGeom prst="rect">
                      <a:avLst/>
                    </a:prstGeom>
                  </pic:spPr>
                </pic:pic>
              </a:graphicData>
            </a:graphic>
          </wp:inline>
        </w:drawing>
      </w:r>
    </w:p>
    <w:p w14:paraId="4F1A268F" w14:textId="77777777" w:rsidR="00D65AE4" w:rsidRDefault="0013507C">
      <w:pPr>
        <w:keepNext/>
        <w:keepLines/>
        <w:shd w:val="clear" w:color="auto" w:fill="FFFFFF"/>
        <w:spacing w:after="210" w:line="259" w:lineRule="auto"/>
        <w:outlineLvl w:val="2"/>
        <w:rPr>
          <w:rFonts w:ascii="Calibri" w:eastAsia="Calibri" w:hAnsi="Calibri" w:cs="Calibri"/>
          <w:b/>
          <w:sz w:val="28"/>
          <w:szCs w:val="28"/>
          <w:lang w:val="en-IN"/>
        </w:rPr>
      </w:pPr>
      <w:bookmarkStart w:id="7" w:name="_heading=h.b67h9yfckltk" w:colFirst="0" w:colLast="0"/>
      <w:bookmarkEnd w:id="7"/>
      <w:r>
        <w:rPr>
          <w:b/>
          <w:sz w:val="28"/>
          <w:szCs w:val="28"/>
          <w:lang w:val="en-IN"/>
        </w:rPr>
        <w:lastRenderedPageBreak/>
        <w:t>Step 9:</w:t>
      </w:r>
      <w:r>
        <w:rPr>
          <w:sz w:val="28"/>
          <w:szCs w:val="28"/>
          <w:lang w:val="en-IN"/>
        </w:rPr>
        <w:t xml:space="preserve"> Enter Name for your Virtual Machine</w:t>
      </w:r>
    </w:p>
    <w:p w14:paraId="39460980"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429E4571" wp14:editId="4CDAD924">
            <wp:extent cx="3886743" cy="3620006"/>
            <wp:effectExtent l="0" t="0" r="0" b="0"/>
            <wp:docPr id="50" name="image5.png"/>
            <wp:cNvGraphicFramePr/>
            <a:graphic xmlns:a="http://schemas.openxmlformats.org/drawingml/2006/main">
              <a:graphicData uri="http://schemas.openxmlformats.org/drawingml/2006/picture">
                <pic:pic xmlns:pic="http://schemas.openxmlformats.org/drawingml/2006/picture">
                  <pic:nvPicPr>
                    <pic:cNvPr id="50" name="image5.png"/>
                    <pic:cNvPicPr/>
                  </pic:nvPicPr>
                  <pic:blipFill>
                    <a:blip r:embed="rId38"/>
                    <a:srcRect l="1211" b="522"/>
                    <a:stretch>
                      <a:fillRect/>
                    </a:stretch>
                  </pic:blipFill>
                  <pic:spPr>
                    <a:xfrm>
                      <a:off x="0" y="0"/>
                      <a:ext cx="3886743" cy="3620006"/>
                    </a:xfrm>
                    <a:prstGeom prst="rect">
                      <a:avLst/>
                    </a:prstGeom>
                  </pic:spPr>
                </pic:pic>
              </a:graphicData>
            </a:graphic>
          </wp:inline>
        </w:drawing>
      </w:r>
    </w:p>
    <w:p w14:paraId="4EE74D43" w14:textId="77777777" w:rsidR="00D65AE4" w:rsidRDefault="0013507C">
      <w:pPr>
        <w:keepNext/>
        <w:keepLines/>
        <w:shd w:val="clear" w:color="auto" w:fill="FFFFFF"/>
        <w:spacing w:after="210" w:line="259" w:lineRule="auto"/>
        <w:outlineLvl w:val="2"/>
        <w:rPr>
          <w:rFonts w:ascii="Calibri" w:eastAsia="Calibri" w:hAnsi="Calibri" w:cs="Calibri"/>
          <w:b/>
          <w:sz w:val="28"/>
          <w:szCs w:val="28"/>
          <w:lang w:val="en-IN"/>
        </w:rPr>
      </w:pPr>
      <w:bookmarkStart w:id="8" w:name="_heading=h.4lnduwng2bhx" w:colFirst="0" w:colLast="0"/>
      <w:bookmarkEnd w:id="8"/>
      <w:r>
        <w:rPr>
          <w:b/>
          <w:sz w:val="28"/>
          <w:szCs w:val="28"/>
          <w:lang w:val="en-IN"/>
        </w:rPr>
        <w:t>Step10:</w:t>
      </w:r>
      <w:r>
        <w:rPr>
          <w:sz w:val="28"/>
          <w:szCs w:val="28"/>
          <w:lang w:val="en-IN"/>
        </w:rPr>
        <w:t xml:space="preserve"> Enter amount of memory (RAM) =1024 MB and click “Next”</w:t>
      </w:r>
    </w:p>
    <w:p w14:paraId="1A8BF469"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02C91E43" wp14:editId="789A9E31">
            <wp:extent cx="3934374" cy="3648584"/>
            <wp:effectExtent l="0" t="0" r="0" b="0"/>
            <wp:docPr id="48" name="image12.png"/>
            <wp:cNvGraphicFramePr/>
            <a:graphic xmlns:a="http://schemas.openxmlformats.org/drawingml/2006/main">
              <a:graphicData uri="http://schemas.openxmlformats.org/drawingml/2006/picture">
                <pic:pic xmlns:pic="http://schemas.openxmlformats.org/drawingml/2006/picture">
                  <pic:nvPicPr>
                    <pic:cNvPr id="48" name="image12.png"/>
                    <pic:cNvPicPr/>
                  </pic:nvPicPr>
                  <pic:blipFill>
                    <a:blip r:embed="rId39"/>
                    <a:stretch>
                      <a:fillRect/>
                    </a:stretch>
                  </pic:blipFill>
                  <pic:spPr>
                    <a:xfrm>
                      <a:off x="0" y="0"/>
                      <a:ext cx="3934374" cy="3648584"/>
                    </a:xfrm>
                    <a:prstGeom prst="rect">
                      <a:avLst/>
                    </a:prstGeom>
                  </pic:spPr>
                </pic:pic>
              </a:graphicData>
            </a:graphic>
          </wp:inline>
        </w:drawing>
      </w:r>
    </w:p>
    <w:p w14:paraId="062C174C" w14:textId="77777777" w:rsidR="00D65AE4" w:rsidRDefault="00D65AE4">
      <w:pPr>
        <w:spacing w:after="160" w:line="259" w:lineRule="auto"/>
        <w:rPr>
          <w:rFonts w:ascii="Calibri" w:eastAsia="Calibri" w:hAnsi="Calibri" w:cs="Calibri"/>
          <w:sz w:val="22"/>
          <w:szCs w:val="22"/>
          <w:lang w:val="en-IN"/>
        </w:rPr>
      </w:pPr>
    </w:p>
    <w:p w14:paraId="64866618" w14:textId="77777777" w:rsidR="00D65AE4" w:rsidRDefault="0013507C">
      <w:pPr>
        <w:spacing w:after="160" w:line="259" w:lineRule="auto"/>
        <w:rPr>
          <w:rFonts w:ascii="Calibri" w:eastAsia="Calibri" w:hAnsi="Calibri" w:cs="Calibri"/>
          <w:sz w:val="22"/>
          <w:szCs w:val="22"/>
          <w:lang w:val="en-IN"/>
        </w:rPr>
      </w:pPr>
      <w:r>
        <w:rPr>
          <w:noProof/>
        </w:rPr>
        <w:lastRenderedPageBreak/>
        <w:drawing>
          <wp:inline distT="0" distB="0" distL="0" distR="0" wp14:anchorId="5EB3C44C" wp14:editId="317E8A2D">
            <wp:extent cx="3934374" cy="3629532"/>
            <wp:effectExtent l="0" t="0" r="0" b="0"/>
            <wp:docPr id="49" name="image1.png"/>
            <wp:cNvGraphicFramePr/>
            <a:graphic xmlns:a="http://schemas.openxmlformats.org/drawingml/2006/main">
              <a:graphicData uri="http://schemas.openxmlformats.org/drawingml/2006/picture">
                <pic:pic xmlns:pic="http://schemas.openxmlformats.org/drawingml/2006/picture">
                  <pic:nvPicPr>
                    <pic:cNvPr id="49" name="image1.png"/>
                    <pic:cNvPicPr/>
                  </pic:nvPicPr>
                  <pic:blipFill>
                    <a:blip r:embed="rId40"/>
                    <a:srcRect r="1666"/>
                    <a:stretch>
                      <a:fillRect/>
                    </a:stretch>
                  </pic:blipFill>
                  <pic:spPr>
                    <a:xfrm>
                      <a:off x="0" y="0"/>
                      <a:ext cx="3934374" cy="3629532"/>
                    </a:xfrm>
                    <a:prstGeom prst="rect">
                      <a:avLst/>
                    </a:prstGeom>
                  </pic:spPr>
                </pic:pic>
              </a:graphicData>
            </a:graphic>
          </wp:inline>
        </w:drawing>
      </w:r>
    </w:p>
    <w:p w14:paraId="13079C5C" w14:textId="77777777" w:rsidR="00D65AE4" w:rsidRDefault="0013507C">
      <w:pPr>
        <w:keepNext/>
        <w:keepLines/>
        <w:shd w:val="clear" w:color="auto" w:fill="FFFFFF"/>
        <w:spacing w:after="210" w:line="259" w:lineRule="auto"/>
        <w:outlineLvl w:val="2"/>
        <w:rPr>
          <w:sz w:val="28"/>
          <w:szCs w:val="28"/>
          <w:lang w:val="en-IN"/>
        </w:rPr>
      </w:pPr>
      <w:bookmarkStart w:id="9" w:name="_heading=h.rmoztrohycqq" w:colFirst="0" w:colLast="0"/>
      <w:bookmarkEnd w:id="9"/>
      <w:r>
        <w:rPr>
          <w:b/>
          <w:sz w:val="28"/>
          <w:szCs w:val="28"/>
          <w:lang w:val="en-IN"/>
        </w:rPr>
        <w:t>Step11:</w:t>
      </w:r>
      <w:r>
        <w:rPr>
          <w:sz w:val="28"/>
          <w:szCs w:val="28"/>
          <w:lang w:val="en-IN"/>
        </w:rPr>
        <w:t xml:space="preserve"> Click “Create” to create hard drive </w:t>
      </w:r>
    </w:p>
    <w:p w14:paraId="26062FA5" w14:textId="77777777" w:rsidR="00D65AE4" w:rsidRDefault="00D65AE4">
      <w:pPr>
        <w:spacing w:after="160" w:line="259" w:lineRule="auto"/>
        <w:rPr>
          <w:rFonts w:ascii="Calibri" w:eastAsia="Calibri" w:hAnsi="Calibri" w:cs="Calibri"/>
          <w:sz w:val="22"/>
          <w:szCs w:val="22"/>
          <w:lang w:val="en-IN"/>
        </w:rPr>
      </w:pPr>
    </w:p>
    <w:p w14:paraId="565E8596"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5E87AFC5" wp14:editId="166F0717">
            <wp:extent cx="4058216" cy="4296375"/>
            <wp:effectExtent l="0" t="0" r="0" b="0"/>
            <wp:docPr id="51" name="image22.png"/>
            <wp:cNvGraphicFramePr/>
            <a:graphic xmlns:a="http://schemas.openxmlformats.org/drawingml/2006/main">
              <a:graphicData uri="http://schemas.openxmlformats.org/drawingml/2006/picture">
                <pic:pic xmlns:pic="http://schemas.openxmlformats.org/drawingml/2006/picture">
                  <pic:nvPicPr>
                    <pic:cNvPr id="51" name="image22.png"/>
                    <pic:cNvPicPr/>
                  </pic:nvPicPr>
                  <pic:blipFill>
                    <a:blip r:embed="rId41"/>
                    <a:stretch>
                      <a:fillRect/>
                    </a:stretch>
                  </pic:blipFill>
                  <pic:spPr>
                    <a:xfrm>
                      <a:off x="0" y="0"/>
                      <a:ext cx="4058216" cy="4296375"/>
                    </a:xfrm>
                    <a:prstGeom prst="rect">
                      <a:avLst/>
                    </a:prstGeom>
                  </pic:spPr>
                </pic:pic>
              </a:graphicData>
            </a:graphic>
          </wp:inline>
        </w:drawing>
      </w:r>
    </w:p>
    <w:p w14:paraId="0337B1A0" w14:textId="77777777" w:rsidR="00D65AE4" w:rsidRDefault="0013507C">
      <w:pPr>
        <w:tabs>
          <w:tab w:val="left" w:pos="1725"/>
        </w:tabs>
        <w:spacing w:after="160" w:line="259" w:lineRule="auto"/>
        <w:rPr>
          <w:sz w:val="28"/>
          <w:szCs w:val="28"/>
          <w:lang w:val="en-IN"/>
        </w:rPr>
      </w:pPr>
      <w:r>
        <w:rPr>
          <w:sz w:val="28"/>
          <w:szCs w:val="28"/>
          <w:lang w:val="en-IN"/>
        </w:rPr>
        <w:t>Step 12:click next</w:t>
      </w:r>
    </w:p>
    <w:p w14:paraId="0AA5EA58" w14:textId="77777777" w:rsidR="00D65AE4" w:rsidRDefault="00D65AE4">
      <w:pPr>
        <w:spacing w:after="160" w:line="259" w:lineRule="auto"/>
        <w:rPr>
          <w:rFonts w:ascii="Calibri" w:eastAsia="Calibri" w:hAnsi="Calibri" w:cs="Calibri"/>
          <w:sz w:val="22"/>
          <w:szCs w:val="22"/>
          <w:lang w:val="en-IN"/>
        </w:rPr>
      </w:pPr>
    </w:p>
    <w:sdt>
      <w:sdtPr>
        <w:tag w:val="goog_rdk_8"/>
        <w:id w:val="1616382361"/>
      </w:sdtPr>
      <w:sdtEndPr/>
      <w:sdtContent>
        <w:p w14:paraId="1A1BF3B0" w14:textId="26700177" w:rsidR="00D65AE4" w:rsidRDefault="0092275B">
          <w:pPr>
            <w:spacing w:after="160" w:line="259" w:lineRule="auto"/>
            <w:rPr>
              <w:del w:id="10" w:author="NEHA ANTONY RMCA 2021-2023 B" w:date="2022-03-26T19:20:00Z"/>
              <w:rFonts w:ascii="Calibri" w:eastAsia="Calibri" w:hAnsi="Calibri" w:cs="Calibri"/>
              <w:sz w:val="22"/>
              <w:szCs w:val="22"/>
              <w:lang w:val="en-IN"/>
            </w:rPr>
          </w:pPr>
          <w:sdt>
            <w:sdtPr>
              <w:tag w:val="goog_rdk_7"/>
              <w:id w:val="972686875"/>
            </w:sdtPr>
            <w:sdtEndPr/>
            <w:sdtContent/>
          </w:sdt>
        </w:p>
      </w:sdtContent>
    </w:sdt>
    <w:bookmarkStart w:id="11" w:name="_heading=h.jtq89bq8qkws" w:colFirst="0" w:colLast="0" w:displacedByCustomXml="next"/>
    <w:bookmarkEnd w:id="11" w:displacedByCustomXml="next"/>
    <w:sdt>
      <w:sdtPr>
        <w:tag w:val="goog_rdk_9"/>
        <w:id w:val="1594974877"/>
      </w:sdtPr>
      <w:sdtEndPr>
        <w:rPr>
          <w:sz w:val="28"/>
          <w:szCs w:val="28"/>
        </w:rPr>
      </w:sdtEndPr>
      <w:sdtContent>
        <w:p w14:paraId="060F8D84" w14:textId="62EBCEA8" w:rsidR="00566E5E" w:rsidRDefault="00566E5E" w:rsidP="00D65AE4">
          <w:pPr>
            <w:spacing w:after="160" w:line="259" w:lineRule="auto"/>
          </w:pPr>
          <w:r>
            <w:rPr>
              <w:noProof/>
            </w:rPr>
            <w:drawing>
              <wp:inline distT="0" distB="0" distL="0" distR="0" wp14:anchorId="0B63F633" wp14:editId="14E8BCF9">
                <wp:extent cx="4058216" cy="4363059"/>
                <wp:effectExtent l="0" t="0" r="0" b="0"/>
                <wp:docPr id="52" name="image17.png"/>
                <wp:cNvGraphicFramePr/>
                <a:graphic xmlns:a="http://schemas.openxmlformats.org/drawingml/2006/main">
                  <a:graphicData uri="http://schemas.openxmlformats.org/drawingml/2006/picture">
                    <pic:pic xmlns:pic="http://schemas.openxmlformats.org/drawingml/2006/picture">
                      <pic:nvPicPr>
                        <pic:cNvPr id="52" name="image17.png"/>
                        <pic:cNvPicPr/>
                      </pic:nvPicPr>
                      <pic:blipFill>
                        <a:blip r:embed="rId42"/>
                        <a:srcRect b="1717"/>
                        <a:stretch>
                          <a:fillRect/>
                        </a:stretch>
                      </pic:blipFill>
                      <pic:spPr>
                        <a:xfrm>
                          <a:off x="0" y="0"/>
                          <a:ext cx="4058216" cy="4363059"/>
                        </a:xfrm>
                        <a:prstGeom prst="rect">
                          <a:avLst/>
                        </a:prstGeom>
                      </pic:spPr>
                    </pic:pic>
                  </a:graphicData>
                </a:graphic>
              </wp:inline>
            </w:drawing>
          </w:r>
        </w:p>
        <w:p w14:paraId="3D605682" w14:textId="3885F4DD" w:rsidR="00D65AE4" w:rsidRPr="00566E5E" w:rsidRDefault="0013507C" w:rsidP="00566E5E">
          <w:pPr>
            <w:spacing w:after="160" w:line="259" w:lineRule="auto"/>
            <w:rPr>
              <w:rFonts w:ascii="Calibri" w:eastAsia="Calibri" w:hAnsi="Calibri" w:cs="Calibri"/>
              <w:lang w:val="en-IN"/>
            </w:rPr>
          </w:pPr>
          <w:r w:rsidRPr="00566E5E">
            <w:rPr>
              <w:b/>
              <w:bCs/>
              <w:lang w:val="en-IN"/>
            </w:rPr>
            <w:t>Step13</w:t>
          </w:r>
          <w:r w:rsidRPr="00566E5E">
            <w:rPr>
              <w:lang w:val="en-IN"/>
            </w:rPr>
            <w:t>: Enter Size of Virtual Hard Drive= 20 GB and Click “Create”</w:t>
          </w:r>
        </w:p>
      </w:sdtContent>
    </w:sdt>
    <w:p w14:paraId="33E390EE"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2DB7AF99" wp14:editId="7AD83F72">
            <wp:extent cx="4058216" cy="4305901"/>
            <wp:effectExtent l="0" t="0" r="0" b="0"/>
            <wp:docPr id="53" name="image26.png"/>
            <wp:cNvGraphicFramePr/>
            <a:graphic xmlns:a="http://schemas.openxmlformats.org/drawingml/2006/main">
              <a:graphicData uri="http://schemas.openxmlformats.org/drawingml/2006/picture">
                <pic:pic xmlns:pic="http://schemas.openxmlformats.org/drawingml/2006/picture">
                  <pic:nvPicPr>
                    <pic:cNvPr id="53" name="image26.png"/>
                    <pic:cNvPicPr/>
                  </pic:nvPicPr>
                  <pic:blipFill>
                    <a:blip r:embed="rId43"/>
                    <a:stretch>
                      <a:fillRect/>
                    </a:stretch>
                  </pic:blipFill>
                  <pic:spPr>
                    <a:xfrm>
                      <a:off x="0" y="0"/>
                      <a:ext cx="4058216" cy="4305901"/>
                    </a:xfrm>
                    <a:prstGeom prst="rect">
                      <a:avLst/>
                    </a:prstGeom>
                  </pic:spPr>
                </pic:pic>
              </a:graphicData>
            </a:graphic>
          </wp:inline>
        </w:drawing>
      </w:r>
    </w:p>
    <w:p w14:paraId="3C3BD892" w14:textId="77777777" w:rsidR="00D65AE4" w:rsidRDefault="0013507C">
      <w:pPr>
        <w:keepNext/>
        <w:keepLines/>
        <w:shd w:val="clear" w:color="auto" w:fill="FFFFFF"/>
        <w:spacing w:after="210" w:line="259" w:lineRule="auto"/>
        <w:outlineLvl w:val="2"/>
        <w:rPr>
          <w:rFonts w:ascii="Calibri" w:eastAsia="Calibri" w:hAnsi="Calibri" w:cs="Calibri"/>
          <w:b/>
          <w:sz w:val="28"/>
          <w:szCs w:val="28"/>
          <w:lang w:val="en-IN"/>
        </w:rPr>
      </w:pPr>
      <w:bookmarkStart w:id="12" w:name="_heading=h.htk7i36eggiv" w:colFirst="0" w:colLast="0"/>
      <w:bookmarkEnd w:id="12"/>
      <w:r>
        <w:rPr>
          <w:b/>
          <w:sz w:val="28"/>
          <w:szCs w:val="28"/>
          <w:lang w:val="en-IN"/>
        </w:rPr>
        <w:lastRenderedPageBreak/>
        <w:t>Step14:</w:t>
      </w:r>
      <w:r>
        <w:rPr>
          <w:sz w:val="28"/>
          <w:szCs w:val="28"/>
          <w:lang w:val="en-IN"/>
        </w:rPr>
        <w:t xml:space="preserve"> Select Virtual Machine</w:t>
      </w:r>
    </w:p>
    <w:p w14:paraId="5EF03845"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5506E176" wp14:editId="04045F30">
            <wp:extent cx="6391275" cy="3415665"/>
            <wp:effectExtent l="0" t="0" r="0" b="0"/>
            <wp:docPr id="54" name="image25.png"/>
            <wp:cNvGraphicFramePr/>
            <a:graphic xmlns:a="http://schemas.openxmlformats.org/drawingml/2006/main">
              <a:graphicData uri="http://schemas.openxmlformats.org/drawingml/2006/picture">
                <pic:pic xmlns:pic="http://schemas.openxmlformats.org/drawingml/2006/picture">
                  <pic:nvPicPr>
                    <pic:cNvPr id="54" name="image25.png"/>
                    <pic:cNvPicPr/>
                  </pic:nvPicPr>
                  <pic:blipFill>
                    <a:blip r:embed="rId44"/>
                    <a:stretch>
                      <a:fillRect/>
                    </a:stretch>
                  </pic:blipFill>
                  <pic:spPr>
                    <a:xfrm>
                      <a:off x="0" y="0"/>
                      <a:ext cx="6391275" cy="3415665"/>
                    </a:xfrm>
                    <a:prstGeom prst="rect">
                      <a:avLst/>
                    </a:prstGeom>
                  </pic:spPr>
                </pic:pic>
              </a:graphicData>
            </a:graphic>
          </wp:inline>
        </w:drawing>
      </w:r>
    </w:p>
    <w:p w14:paraId="40ABAA19"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36C45675" wp14:editId="25358BD1">
            <wp:extent cx="6173061" cy="4972744"/>
            <wp:effectExtent l="0" t="0" r="0" b="0"/>
            <wp:docPr id="55" name="image28.png"/>
            <wp:cNvGraphicFramePr/>
            <a:graphic xmlns:a="http://schemas.openxmlformats.org/drawingml/2006/main">
              <a:graphicData uri="http://schemas.openxmlformats.org/drawingml/2006/picture">
                <pic:pic xmlns:pic="http://schemas.openxmlformats.org/drawingml/2006/picture">
                  <pic:nvPicPr>
                    <pic:cNvPr id="55" name="image28.png"/>
                    <pic:cNvPicPr/>
                  </pic:nvPicPr>
                  <pic:blipFill>
                    <a:blip r:embed="rId45"/>
                    <a:stretch>
                      <a:fillRect/>
                    </a:stretch>
                  </pic:blipFill>
                  <pic:spPr>
                    <a:xfrm>
                      <a:off x="0" y="0"/>
                      <a:ext cx="6173061" cy="4972744"/>
                    </a:xfrm>
                    <a:prstGeom prst="rect">
                      <a:avLst/>
                    </a:prstGeom>
                  </pic:spPr>
                </pic:pic>
              </a:graphicData>
            </a:graphic>
          </wp:inline>
        </w:drawing>
      </w:r>
    </w:p>
    <w:p w14:paraId="14A964AA" w14:textId="77777777" w:rsidR="00D65AE4" w:rsidRDefault="0013507C">
      <w:pPr>
        <w:spacing w:after="160" w:line="259" w:lineRule="auto"/>
        <w:rPr>
          <w:rFonts w:ascii="Calibri" w:eastAsia="Calibri" w:hAnsi="Calibri" w:cs="Calibri"/>
          <w:sz w:val="22"/>
          <w:szCs w:val="22"/>
          <w:lang w:val="en-IN"/>
        </w:rPr>
      </w:pPr>
      <w:r>
        <w:rPr>
          <w:noProof/>
        </w:rPr>
        <w:lastRenderedPageBreak/>
        <w:drawing>
          <wp:inline distT="0" distB="0" distL="0" distR="0" wp14:anchorId="12418514" wp14:editId="769B13EC">
            <wp:extent cx="6391275" cy="5326380"/>
            <wp:effectExtent l="0" t="0" r="0" b="0"/>
            <wp:docPr id="56" name="image23.png"/>
            <wp:cNvGraphicFramePr/>
            <a:graphic xmlns:a="http://schemas.openxmlformats.org/drawingml/2006/main">
              <a:graphicData uri="http://schemas.openxmlformats.org/drawingml/2006/picture">
                <pic:pic xmlns:pic="http://schemas.openxmlformats.org/drawingml/2006/picture">
                  <pic:nvPicPr>
                    <pic:cNvPr id="56" name="image23.png"/>
                    <pic:cNvPicPr/>
                  </pic:nvPicPr>
                  <pic:blipFill>
                    <a:blip r:embed="rId46"/>
                    <a:stretch>
                      <a:fillRect/>
                    </a:stretch>
                  </pic:blipFill>
                  <pic:spPr>
                    <a:xfrm>
                      <a:off x="0" y="0"/>
                      <a:ext cx="6391275" cy="5326380"/>
                    </a:xfrm>
                    <a:prstGeom prst="rect">
                      <a:avLst/>
                    </a:prstGeom>
                  </pic:spPr>
                </pic:pic>
              </a:graphicData>
            </a:graphic>
          </wp:inline>
        </w:drawing>
      </w:r>
    </w:p>
    <w:p w14:paraId="41879098"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365845C3" wp14:editId="6DF9D708">
            <wp:extent cx="5488751" cy="3491346"/>
            <wp:effectExtent l="0" t="0" r="0" b="0"/>
            <wp:docPr id="58" name="image27.png"/>
            <wp:cNvGraphicFramePr/>
            <a:graphic xmlns:a="http://schemas.openxmlformats.org/drawingml/2006/main">
              <a:graphicData uri="http://schemas.openxmlformats.org/drawingml/2006/picture">
                <pic:pic xmlns:pic="http://schemas.openxmlformats.org/drawingml/2006/picture">
                  <pic:nvPicPr>
                    <pic:cNvPr id="58" name="image27.png"/>
                    <pic:cNvPicPr/>
                  </pic:nvPicPr>
                  <pic:blipFill>
                    <a:blip r:embed="rId47"/>
                    <a:stretch>
                      <a:fillRect/>
                    </a:stretch>
                  </pic:blipFill>
                  <pic:spPr>
                    <a:xfrm>
                      <a:off x="0" y="0"/>
                      <a:ext cx="5496025" cy="3495973"/>
                    </a:xfrm>
                    <a:prstGeom prst="rect">
                      <a:avLst/>
                    </a:prstGeom>
                  </pic:spPr>
                </pic:pic>
              </a:graphicData>
            </a:graphic>
          </wp:inline>
        </w:drawing>
      </w:r>
    </w:p>
    <w:p w14:paraId="08C2F1F6" w14:textId="77777777" w:rsidR="00D65AE4" w:rsidRDefault="0013507C">
      <w:pPr>
        <w:keepNext/>
        <w:keepLines/>
        <w:shd w:val="clear" w:color="auto" w:fill="FFFFFF"/>
        <w:spacing w:after="210" w:line="259" w:lineRule="auto"/>
        <w:outlineLvl w:val="2"/>
        <w:rPr>
          <w:rFonts w:ascii="Calibri" w:eastAsia="Calibri" w:hAnsi="Calibri" w:cs="Calibri"/>
          <w:b/>
          <w:sz w:val="28"/>
          <w:szCs w:val="28"/>
          <w:lang w:val="en-IN"/>
        </w:rPr>
      </w:pPr>
      <w:bookmarkStart w:id="13" w:name="_heading=h.34vnq5e9g9dt" w:colFirst="0" w:colLast="0"/>
      <w:bookmarkEnd w:id="13"/>
      <w:r>
        <w:rPr>
          <w:b/>
          <w:sz w:val="28"/>
          <w:szCs w:val="28"/>
          <w:lang w:val="en-IN"/>
        </w:rPr>
        <w:lastRenderedPageBreak/>
        <w:t>Step15:</w:t>
      </w:r>
      <w:r>
        <w:rPr>
          <w:sz w:val="28"/>
          <w:szCs w:val="28"/>
          <w:lang w:val="en-IN"/>
        </w:rPr>
        <w:t xml:space="preserve"> Click “Install Ubuntu”</w:t>
      </w:r>
    </w:p>
    <w:p w14:paraId="39C91C92"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082429DB" wp14:editId="6E665A72">
            <wp:extent cx="6391275" cy="3404235"/>
            <wp:effectExtent l="0" t="0" r="0" b="0"/>
            <wp:docPr id="59" name="image20.png"/>
            <wp:cNvGraphicFramePr/>
            <a:graphic xmlns:a="http://schemas.openxmlformats.org/drawingml/2006/main">
              <a:graphicData uri="http://schemas.openxmlformats.org/drawingml/2006/picture">
                <pic:pic xmlns:pic="http://schemas.openxmlformats.org/drawingml/2006/picture">
                  <pic:nvPicPr>
                    <pic:cNvPr id="59" name="image20.png"/>
                    <pic:cNvPicPr/>
                  </pic:nvPicPr>
                  <pic:blipFill>
                    <a:blip r:embed="rId48"/>
                    <a:stretch>
                      <a:fillRect/>
                    </a:stretch>
                  </pic:blipFill>
                  <pic:spPr>
                    <a:xfrm>
                      <a:off x="0" y="0"/>
                      <a:ext cx="6391275" cy="3404235"/>
                    </a:xfrm>
                    <a:prstGeom prst="rect">
                      <a:avLst/>
                    </a:prstGeom>
                  </pic:spPr>
                </pic:pic>
              </a:graphicData>
            </a:graphic>
          </wp:inline>
        </w:drawing>
      </w:r>
    </w:p>
    <w:p w14:paraId="7359DB56"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67A8C7D7" wp14:editId="510769D5">
            <wp:extent cx="6391275" cy="3410585"/>
            <wp:effectExtent l="0" t="0" r="0" b="0"/>
            <wp:docPr id="33" name="image9.png"/>
            <wp:cNvGraphicFramePr/>
            <a:graphic xmlns:a="http://schemas.openxmlformats.org/drawingml/2006/main">
              <a:graphicData uri="http://schemas.openxmlformats.org/drawingml/2006/picture">
                <pic:pic xmlns:pic="http://schemas.openxmlformats.org/drawingml/2006/picture">
                  <pic:nvPicPr>
                    <pic:cNvPr id="33" name="image9.png"/>
                    <pic:cNvPicPr/>
                  </pic:nvPicPr>
                  <pic:blipFill>
                    <a:blip r:embed="rId49"/>
                    <a:stretch>
                      <a:fillRect/>
                    </a:stretch>
                  </pic:blipFill>
                  <pic:spPr>
                    <a:xfrm>
                      <a:off x="0" y="0"/>
                      <a:ext cx="6391275" cy="3410585"/>
                    </a:xfrm>
                    <a:prstGeom prst="rect">
                      <a:avLst/>
                    </a:prstGeom>
                  </pic:spPr>
                </pic:pic>
              </a:graphicData>
            </a:graphic>
          </wp:inline>
        </w:drawing>
      </w:r>
    </w:p>
    <w:p w14:paraId="59406B53" w14:textId="77777777" w:rsidR="00D65AE4" w:rsidRDefault="00D65AE4">
      <w:pPr>
        <w:tabs>
          <w:tab w:val="left" w:pos="1005"/>
        </w:tabs>
        <w:spacing w:after="160" w:line="259" w:lineRule="auto"/>
        <w:rPr>
          <w:rFonts w:ascii="Calibri" w:eastAsia="Calibri" w:hAnsi="Calibri" w:cs="Calibri"/>
          <w:sz w:val="22"/>
          <w:szCs w:val="22"/>
          <w:lang w:val="en-IN"/>
        </w:rPr>
      </w:pPr>
    </w:p>
    <w:p w14:paraId="17623D60" w14:textId="77777777" w:rsidR="00D65AE4" w:rsidRDefault="0013507C">
      <w:pPr>
        <w:keepNext/>
        <w:keepLines/>
        <w:shd w:val="clear" w:color="auto" w:fill="FFFFFF"/>
        <w:spacing w:after="210" w:line="259" w:lineRule="auto"/>
        <w:outlineLvl w:val="2"/>
        <w:rPr>
          <w:rFonts w:ascii="Calibri" w:eastAsia="Calibri" w:hAnsi="Calibri" w:cs="Calibri"/>
          <w:b/>
          <w:sz w:val="28"/>
          <w:szCs w:val="28"/>
          <w:lang w:val="en-IN"/>
        </w:rPr>
      </w:pPr>
      <w:bookmarkStart w:id="14" w:name="_heading=h.le66qrayyo5b" w:colFirst="0" w:colLast="0"/>
      <w:bookmarkEnd w:id="14"/>
      <w:r>
        <w:rPr>
          <w:b/>
          <w:sz w:val="28"/>
          <w:szCs w:val="28"/>
          <w:lang w:val="en-IN"/>
        </w:rPr>
        <w:lastRenderedPageBreak/>
        <w:t>Step16:</w:t>
      </w:r>
      <w:r>
        <w:rPr>
          <w:sz w:val="28"/>
          <w:szCs w:val="28"/>
          <w:lang w:val="en-IN"/>
        </w:rPr>
        <w:t xml:space="preserve"> Click “Continue”</w:t>
      </w:r>
    </w:p>
    <w:p w14:paraId="2ED946C5"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2473EB58" wp14:editId="0E185614">
            <wp:extent cx="6391275" cy="3392170"/>
            <wp:effectExtent l="0" t="0" r="0" b="0"/>
            <wp:docPr id="34" name="image16.png"/>
            <wp:cNvGraphicFramePr/>
            <a:graphic xmlns:a="http://schemas.openxmlformats.org/drawingml/2006/main">
              <a:graphicData uri="http://schemas.openxmlformats.org/drawingml/2006/picture">
                <pic:pic xmlns:pic="http://schemas.openxmlformats.org/drawingml/2006/picture">
                  <pic:nvPicPr>
                    <pic:cNvPr id="34" name="image16.png"/>
                    <pic:cNvPicPr/>
                  </pic:nvPicPr>
                  <pic:blipFill>
                    <a:blip r:embed="rId50"/>
                    <a:stretch>
                      <a:fillRect/>
                    </a:stretch>
                  </pic:blipFill>
                  <pic:spPr>
                    <a:xfrm>
                      <a:off x="0" y="0"/>
                      <a:ext cx="6391275" cy="3392170"/>
                    </a:xfrm>
                    <a:prstGeom prst="rect">
                      <a:avLst/>
                    </a:prstGeom>
                  </pic:spPr>
                </pic:pic>
              </a:graphicData>
            </a:graphic>
          </wp:inline>
        </w:drawing>
      </w:r>
    </w:p>
    <w:p w14:paraId="607CC490" w14:textId="77777777" w:rsidR="00D65AE4" w:rsidRDefault="0013507C">
      <w:pPr>
        <w:keepNext/>
        <w:keepLines/>
        <w:shd w:val="clear" w:color="auto" w:fill="FFFFFF"/>
        <w:spacing w:after="210" w:line="259" w:lineRule="auto"/>
        <w:outlineLvl w:val="2"/>
        <w:rPr>
          <w:rFonts w:ascii="Calibri" w:eastAsia="Calibri" w:hAnsi="Calibri" w:cs="Calibri"/>
          <w:b/>
          <w:sz w:val="28"/>
          <w:szCs w:val="28"/>
          <w:lang w:val="en-IN"/>
        </w:rPr>
      </w:pPr>
      <w:bookmarkStart w:id="15" w:name="_heading=h.jnfa86s0mos4" w:colFirst="0" w:colLast="0"/>
      <w:bookmarkEnd w:id="15"/>
      <w:r>
        <w:rPr>
          <w:b/>
          <w:sz w:val="28"/>
          <w:szCs w:val="28"/>
          <w:lang w:val="en-IN"/>
        </w:rPr>
        <w:t>Step17:</w:t>
      </w:r>
      <w:r>
        <w:rPr>
          <w:color w:val="444444"/>
          <w:sz w:val="28"/>
          <w:szCs w:val="28"/>
          <w:lang w:val="en-IN"/>
        </w:rPr>
        <w:t xml:space="preserve"> Select location and click “Continue”</w:t>
      </w:r>
    </w:p>
    <w:p w14:paraId="2D8DAFB7"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56AAFF34" wp14:editId="715A417B">
            <wp:extent cx="6195060" cy="3573780"/>
            <wp:effectExtent l="0" t="0" r="0" b="0"/>
            <wp:docPr id="35" name="image10.png"/>
            <wp:cNvGraphicFramePr/>
            <a:graphic xmlns:a="http://schemas.openxmlformats.org/drawingml/2006/main">
              <a:graphicData uri="http://schemas.openxmlformats.org/drawingml/2006/picture">
                <pic:pic xmlns:pic="http://schemas.openxmlformats.org/drawingml/2006/picture">
                  <pic:nvPicPr>
                    <pic:cNvPr id="35" name="image10.png"/>
                    <pic:cNvPicPr/>
                  </pic:nvPicPr>
                  <pic:blipFill>
                    <a:blip r:embed="rId51"/>
                    <a:stretch>
                      <a:fillRect/>
                    </a:stretch>
                  </pic:blipFill>
                  <pic:spPr>
                    <a:xfrm>
                      <a:off x="0" y="0"/>
                      <a:ext cx="6195060" cy="3573780"/>
                    </a:xfrm>
                    <a:prstGeom prst="rect">
                      <a:avLst/>
                    </a:prstGeom>
                  </pic:spPr>
                </pic:pic>
              </a:graphicData>
            </a:graphic>
          </wp:inline>
        </w:drawing>
      </w:r>
    </w:p>
    <w:p w14:paraId="2F9ACC6F" w14:textId="77777777" w:rsidR="00D65AE4" w:rsidRDefault="0013507C">
      <w:pPr>
        <w:keepNext/>
        <w:keepLines/>
        <w:shd w:val="clear" w:color="auto" w:fill="FFFFFF"/>
        <w:spacing w:after="210" w:line="259" w:lineRule="auto"/>
        <w:outlineLvl w:val="2"/>
        <w:rPr>
          <w:rFonts w:ascii="Calibri" w:eastAsia="Calibri" w:hAnsi="Calibri" w:cs="Calibri"/>
          <w:b/>
          <w:sz w:val="28"/>
          <w:szCs w:val="28"/>
          <w:lang w:val="en-IN"/>
        </w:rPr>
      </w:pPr>
      <w:bookmarkStart w:id="16" w:name="_heading=h.p3e1l9tyfmob" w:colFirst="0" w:colLast="0"/>
      <w:bookmarkEnd w:id="16"/>
      <w:r>
        <w:rPr>
          <w:b/>
          <w:sz w:val="28"/>
          <w:szCs w:val="28"/>
          <w:lang w:val="en-IN"/>
        </w:rPr>
        <w:lastRenderedPageBreak/>
        <w:t>Step18:</w:t>
      </w:r>
      <w:r>
        <w:rPr>
          <w:sz w:val="28"/>
          <w:szCs w:val="28"/>
          <w:lang w:val="en-IN"/>
        </w:rPr>
        <w:t xml:space="preserve"> Fill all the details and Click “Continue”</w:t>
      </w:r>
    </w:p>
    <w:p w14:paraId="60A186B4" w14:textId="77777777"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0C9FACF4" wp14:editId="270E2DFC">
            <wp:extent cx="5987415" cy="3947160"/>
            <wp:effectExtent l="0" t="0" r="0" b="0"/>
            <wp:docPr id="36" name="image6.png"/>
            <wp:cNvGraphicFramePr/>
            <a:graphic xmlns:a="http://schemas.openxmlformats.org/drawingml/2006/main">
              <a:graphicData uri="http://schemas.openxmlformats.org/drawingml/2006/picture">
                <pic:pic xmlns:pic="http://schemas.openxmlformats.org/drawingml/2006/picture">
                  <pic:nvPicPr>
                    <pic:cNvPr id="36" name="image6.png"/>
                    <pic:cNvPicPr/>
                  </pic:nvPicPr>
                  <pic:blipFill>
                    <a:blip r:embed="rId52"/>
                    <a:stretch>
                      <a:fillRect/>
                    </a:stretch>
                  </pic:blipFill>
                  <pic:spPr>
                    <a:xfrm>
                      <a:off x="0" y="0"/>
                      <a:ext cx="5987415" cy="3947160"/>
                    </a:xfrm>
                    <a:prstGeom prst="rect">
                      <a:avLst/>
                    </a:prstGeom>
                  </pic:spPr>
                </pic:pic>
              </a:graphicData>
            </a:graphic>
          </wp:inline>
        </w:drawing>
      </w:r>
    </w:p>
    <w:p w14:paraId="2FB99310" w14:textId="77777777" w:rsidR="00D65AE4" w:rsidRDefault="00D65AE4">
      <w:pPr>
        <w:tabs>
          <w:tab w:val="left" w:pos="1005"/>
        </w:tabs>
        <w:spacing w:after="160" w:line="259" w:lineRule="auto"/>
        <w:rPr>
          <w:sz w:val="28"/>
          <w:szCs w:val="28"/>
          <w:lang w:val="en-IN"/>
        </w:rPr>
      </w:pPr>
    </w:p>
    <w:p w14:paraId="7D4BA753" w14:textId="77777777" w:rsidR="00D65AE4" w:rsidRDefault="0013507C">
      <w:pPr>
        <w:keepNext/>
        <w:keepLines/>
        <w:shd w:val="clear" w:color="auto" w:fill="FFFFFF"/>
        <w:spacing w:after="210" w:line="259" w:lineRule="auto"/>
        <w:outlineLvl w:val="2"/>
        <w:rPr>
          <w:rFonts w:ascii="Calibri" w:eastAsia="Calibri" w:hAnsi="Calibri" w:cs="Calibri"/>
          <w:b/>
          <w:sz w:val="28"/>
          <w:szCs w:val="28"/>
          <w:lang w:val="en-IN"/>
        </w:rPr>
      </w:pPr>
      <w:bookmarkStart w:id="17" w:name="_heading=h.jeaakkrsrlkz" w:colFirst="0" w:colLast="0"/>
      <w:bookmarkEnd w:id="17"/>
      <w:r>
        <w:rPr>
          <w:b/>
          <w:sz w:val="28"/>
          <w:szCs w:val="28"/>
          <w:lang w:val="en-IN"/>
        </w:rPr>
        <w:t>Step19:</w:t>
      </w:r>
      <w:r>
        <w:rPr>
          <w:sz w:val="28"/>
          <w:szCs w:val="28"/>
          <w:lang w:val="en-IN"/>
        </w:rPr>
        <w:t xml:space="preserve">  Now the installation process will start and installation window will appear</w:t>
      </w:r>
    </w:p>
    <w:p w14:paraId="5A5F052D" w14:textId="77777777" w:rsidR="00D65AE4" w:rsidRDefault="0013507C">
      <w:pPr>
        <w:spacing w:after="160" w:line="259" w:lineRule="auto"/>
        <w:rPr>
          <w:rFonts w:ascii="Calibri" w:eastAsia="Calibri" w:hAnsi="Calibri" w:cs="Calibri"/>
          <w:sz w:val="22"/>
          <w:szCs w:val="22"/>
          <w:lang w:val="en-IN"/>
        </w:rPr>
      </w:pPr>
      <w:bookmarkStart w:id="18" w:name="_heading=h.30j0zll" w:colFirst="0" w:colLast="0"/>
      <w:bookmarkEnd w:id="18"/>
      <w:r>
        <w:rPr>
          <w:noProof/>
        </w:rPr>
        <w:drawing>
          <wp:inline distT="0" distB="0" distL="0" distR="0" wp14:anchorId="6EC769C5" wp14:editId="217B1EF6">
            <wp:extent cx="5979795" cy="353568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37" name="image21.png"/>
                    <pic:cNvPicPr/>
                  </pic:nvPicPr>
                  <pic:blipFill>
                    <a:blip r:embed="rId53"/>
                    <a:stretch>
                      <a:fillRect/>
                    </a:stretch>
                  </pic:blipFill>
                  <pic:spPr>
                    <a:xfrm>
                      <a:off x="0" y="0"/>
                      <a:ext cx="5979795" cy="3535680"/>
                    </a:xfrm>
                    <a:prstGeom prst="rect">
                      <a:avLst/>
                    </a:prstGeom>
                  </pic:spPr>
                </pic:pic>
              </a:graphicData>
            </a:graphic>
          </wp:inline>
        </w:drawing>
      </w:r>
    </w:p>
    <w:p w14:paraId="0A566A17" w14:textId="77777777" w:rsidR="00D65AE4" w:rsidRDefault="0013507C">
      <w:pPr>
        <w:spacing w:after="160" w:line="259" w:lineRule="auto"/>
        <w:rPr>
          <w:rFonts w:ascii="Calibri" w:eastAsia="Calibri" w:hAnsi="Calibri" w:cs="Calibri"/>
          <w:sz w:val="22"/>
          <w:szCs w:val="22"/>
          <w:lang w:val="en-IN"/>
        </w:rPr>
      </w:pPr>
      <w:bookmarkStart w:id="19" w:name="_heading=h.445exbenymce" w:colFirst="0" w:colLast="0"/>
      <w:bookmarkEnd w:id="19"/>
      <w:r>
        <w:rPr>
          <w:noProof/>
        </w:rPr>
        <w:lastRenderedPageBreak/>
        <w:drawing>
          <wp:inline distT="114300" distB="114300" distL="114300" distR="114300" wp14:anchorId="52126917" wp14:editId="4C1C032B">
            <wp:extent cx="5925820" cy="4383777"/>
            <wp:effectExtent l="0" t="0" r="0" b="0"/>
            <wp:docPr id="39" name="image8.png"/>
            <wp:cNvGraphicFramePr/>
            <a:graphic xmlns:a="http://schemas.openxmlformats.org/drawingml/2006/main">
              <a:graphicData uri="http://schemas.openxmlformats.org/drawingml/2006/picture">
                <pic:pic xmlns:pic="http://schemas.openxmlformats.org/drawingml/2006/picture">
                  <pic:nvPicPr>
                    <pic:cNvPr id="39" name="image8.png"/>
                    <pic:cNvPicPr/>
                  </pic:nvPicPr>
                  <pic:blipFill>
                    <a:blip r:embed="rId54"/>
                    <a:stretch>
                      <a:fillRect/>
                    </a:stretch>
                  </pic:blipFill>
                  <pic:spPr>
                    <a:xfrm>
                      <a:off x="0" y="0"/>
                      <a:ext cx="5934206" cy="4389981"/>
                    </a:xfrm>
                    <a:prstGeom prst="rect">
                      <a:avLst/>
                    </a:prstGeom>
                  </pic:spPr>
                </pic:pic>
              </a:graphicData>
            </a:graphic>
          </wp:inline>
        </w:drawing>
      </w:r>
    </w:p>
    <w:p w14:paraId="3030A68F" w14:textId="77777777" w:rsidR="00D65AE4" w:rsidRDefault="0013507C">
      <w:pPr>
        <w:keepNext/>
        <w:keepLines/>
        <w:shd w:val="clear" w:color="auto" w:fill="FFFFFF"/>
        <w:spacing w:after="210" w:line="259" w:lineRule="auto"/>
        <w:outlineLvl w:val="2"/>
        <w:rPr>
          <w:color w:val="444444"/>
          <w:sz w:val="28"/>
          <w:szCs w:val="28"/>
          <w:lang w:val="en-IN"/>
        </w:rPr>
      </w:pPr>
      <w:r>
        <w:rPr>
          <w:b/>
          <w:sz w:val="28"/>
          <w:szCs w:val="28"/>
          <w:lang w:val="en-IN"/>
        </w:rPr>
        <w:t>Step20:</w:t>
      </w:r>
      <w:r>
        <w:rPr>
          <w:color w:val="444444"/>
          <w:sz w:val="28"/>
          <w:szCs w:val="28"/>
          <w:lang w:val="en-IN"/>
        </w:rPr>
        <w:t xml:space="preserve">  Click “Restart Now”</w:t>
      </w:r>
    </w:p>
    <w:p w14:paraId="55728A40" w14:textId="77777777" w:rsidR="00D65AE4" w:rsidRDefault="00D65AE4">
      <w:pPr>
        <w:spacing w:after="160" w:line="259" w:lineRule="auto"/>
        <w:rPr>
          <w:rFonts w:ascii="Calibri" w:eastAsia="Calibri" w:hAnsi="Calibri" w:cs="Calibri"/>
          <w:sz w:val="22"/>
          <w:szCs w:val="22"/>
          <w:lang w:val="en-IN"/>
        </w:rPr>
      </w:pPr>
      <w:bookmarkStart w:id="20" w:name="_heading=h.1bquylwgel4z" w:colFirst="0" w:colLast="0"/>
      <w:bookmarkEnd w:id="20"/>
    </w:p>
    <w:p w14:paraId="262E8BF9" w14:textId="77777777" w:rsidR="00D65AE4" w:rsidRDefault="0013507C">
      <w:pPr>
        <w:tabs>
          <w:tab w:val="left" w:pos="1005"/>
        </w:tabs>
        <w:spacing w:after="160" w:line="259" w:lineRule="auto"/>
        <w:rPr>
          <w:rFonts w:ascii="Calibri" w:eastAsia="Calibri" w:hAnsi="Calibri" w:cs="Calibri"/>
          <w:sz w:val="22"/>
          <w:szCs w:val="22"/>
          <w:lang w:val="en-IN"/>
        </w:rPr>
      </w:pPr>
      <w:r>
        <w:rPr>
          <w:noProof/>
        </w:rPr>
        <w:drawing>
          <wp:inline distT="0" distB="0" distL="0" distR="0" wp14:anchorId="3BD98A79" wp14:editId="23A2139C">
            <wp:extent cx="6390965" cy="4229100"/>
            <wp:effectExtent l="0" t="0" r="0" b="0"/>
            <wp:docPr id="32" name="image14.png"/>
            <wp:cNvGraphicFramePr/>
            <a:graphic xmlns:a="http://schemas.openxmlformats.org/drawingml/2006/main">
              <a:graphicData uri="http://schemas.openxmlformats.org/drawingml/2006/picture">
                <pic:pic xmlns:pic="http://schemas.openxmlformats.org/drawingml/2006/picture">
                  <pic:nvPicPr>
                    <pic:cNvPr id="32" name="image14.png"/>
                    <pic:cNvPicPr/>
                  </pic:nvPicPr>
                  <pic:blipFill>
                    <a:blip r:embed="rId55"/>
                    <a:stretch>
                      <a:fillRect/>
                    </a:stretch>
                  </pic:blipFill>
                  <pic:spPr>
                    <a:xfrm>
                      <a:off x="0" y="0"/>
                      <a:ext cx="6390965" cy="4229100"/>
                    </a:xfrm>
                    <a:prstGeom prst="rect">
                      <a:avLst/>
                    </a:prstGeom>
                  </pic:spPr>
                </pic:pic>
              </a:graphicData>
            </a:graphic>
          </wp:inline>
        </w:drawing>
      </w:r>
    </w:p>
    <w:p w14:paraId="62BC9750" w14:textId="69B26F58" w:rsidR="00D65AE4" w:rsidRDefault="0013507C">
      <w:pPr>
        <w:tabs>
          <w:tab w:val="left" w:pos="1005"/>
        </w:tabs>
        <w:spacing w:after="160" w:line="259" w:lineRule="auto"/>
        <w:rPr>
          <w:rFonts w:ascii="Calibri" w:eastAsia="Calibri" w:hAnsi="Calibri" w:cs="Calibri"/>
          <w:sz w:val="22"/>
          <w:szCs w:val="22"/>
          <w:lang w:val="en-IN"/>
        </w:rPr>
      </w:pPr>
      <w:r>
        <w:rPr>
          <w:noProof/>
        </w:rPr>
        <w:lastRenderedPageBreak/>
        <w:drawing>
          <wp:inline distT="114300" distB="114300" distL="114300" distR="114300" wp14:anchorId="1BD6FE5F" wp14:editId="21E94CEB">
            <wp:extent cx="6325552" cy="3553999"/>
            <wp:effectExtent l="0" t="0" r="0" b="0"/>
            <wp:docPr id="57" name="image29.png"/>
            <wp:cNvGraphicFramePr/>
            <a:graphic xmlns:a="http://schemas.openxmlformats.org/drawingml/2006/main">
              <a:graphicData uri="http://schemas.openxmlformats.org/drawingml/2006/picture">
                <pic:pic xmlns:pic="http://schemas.openxmlformats.org/drawingml/2006/picture">
                  <pic:nvPicPr>
                    <pic:cNvPr id="57" name="image29.png"/>
                    <pic:cNvPicPr/>
                  </pic:nvPicPr>
                  <pic:blipFill>
                    <a:blip r:embed="rId56"/>
                    <a:stretch>
                      <a:fillRect/>
                    </a:stretch>
                  </pic:blipFill>
                  <pic:spPr>
                    <a:xfrm>
                      <a:off x="0" y="0"/>
                      <a:ext cx="6325552" cy="3553999"/>
                    </a:xfrm>
                    <a:prstGeom prst="rect">
                      <a:avLst/>
                    </a:prstGeom>
                  </pic:spPr>
                </pic:pic>
              </a:graphicData>
            </a:graphic>
          </wp:inline>
        </w:drawing>
      </w:r>
    </w:p>
    <w:p w14:paraId="7D66844B" w14:textId="60EE1EB7" w:rsidR="00566E5E" w:rsidRDefault="00566E5E">
      <w:pPr>
        <w:tabs>
          <w:tab w:val="left" w:pos="1005"/>
        </w:tabs>
        <w:spacing w:after="160" w:line="259" w:lineRule="auto"/>
        <w:rPr>
          <w:rFonts w:ascii="Calibri" w:eastAsia="Calibri" w:hAnsi="Calibri" w:cs="Calibri"/>
          <w:sz w:val="22"/>
          <w:szCs w:val="22"/>
          <w:lang w:val="en-IN"/>
        </w:rPr>
      </w:pPr>
    </w:p>
    <w:p w14:paraId="2A1D3ADB" w14:textId="24BB4113" w:rsidR="00566E5E" w:rsidRDefault="00566E5E">
      <w:pPr>
        <w:tabs>
          <w:tab w:val="left" w:pos="1005"/>
        </w:tabs>
        <w:spacing w:after="160" w:line="259" w:lineRule="auto"/>
        <w:rPr>
          <w:rFonts w:ascii="Calibri" w:eastAsia="Calibri" w:hAnsi="Calibri" w:cs="Calibri"/>
          <w:sz w:val="22"/>
          <w:szCs w:val="22"/>
          <w:lang w:val="en-IN"/>
        </w:rPr>
      </w:pPr>
    </w:p>
    <w:p w14:paraId="3EBC306C" w14:textId="549A73C1" w:rsidR="009B326C" w:rsidRDefault="009B326C">
      <w:pPr>
        <w:tabs>
          <w:tab w:val="left" w:pos="1005"/>
        </w:tabs>
        <w:spacing w:after="160" w:line="259" w:lineRule="auto"/>
        <w:rPr>
          <w:rFonts w:ascii="Calibri" w:eastAsia="Calibri" w:hAnsi="Calibri" w:cs="Calibri"/>
          <w:sz w:val="22"/>
          <w:szCs w:val="22"/>
          <w:lang w:val="en-IN"/>
        </w:rPr>
      </w:pPr>
    </w:p>
    <w:p w14:paraId="445788C2" w14:textId="6D26458D" w:rsidR="009B326C" w:rsidRDefault="009B326C">
      <w:pPr>
        <w:tabs>
          <w:tab w:val="left" w:pos="1005"/>
        </w:tabs>
        <w:spacing w:after="160" w:line="259" w:lineRule="auto"/>
        <w:rPr>
          <w:rFonts w:ascii="Calibri" w:eastAsia="Calibri" w:hAnsi="Calibri" w:cs="Calibri"/>
          <w:sz w:val="22"/>
          <w:szCs w:val="22"/>
          <w:lang w:val="en-IN"/>
        </w:rPr>
      </w:pPr>
    </w:p>
    <w:p w14:paraId="70473292" w14:textId="766C1115" w:rsidR="009B326C" w:rsidRDefault="009B326C">
      <w:pPr>
        <w:tabs>
          <w:tab w:val="left" w:pos="1005"/>
        </w:tabs>
        <w:spacing w:after="160" w:line="259" w:lineRule="auto"/>
        <w:rPr>
          <w:rFonts w:ascii="Calibri" w:eastAsia="Calibri" w:hAnsi="Calibri" w:cs="Calibri"/>
          <w:sz w:val="22"/>
          <w:szCs w:val="22"/>
          <w:lang w:val="en-IN"/>
        </w:rPr>
      </w:pPr>
    </w:p>
    <w:p w14:paraId="2AD8512F" w14:textId="47AF49F8" w:rsidR="009B326C" w:rsidRDefault="009B326C">
      <w:pPr>
        <w:tabs>
          <w:tab w:val="left" w:pos="1005"/>
        </w:tabs>
        <w:spacing w:after="160" w:line="259" w:lineRule="auto"/>
        <w:rPr>
          <w:rFonts w:ascii="Calibri" w:eastAsia="Calibri" w:hAnsi="Calibri" w:cs="Calibri"/>
          <w:sz w:val="22"/>
          <w:szCs w:val="22"/>
          <w:lang w:val="en-IN"/>
        </w:rPr>
      </w:pPr>
    </w:p>
    <w:p w14:paraId="2AB59D64" w14:textId="1463C731" w:rsidR="009B326C" w:rsidRDefault="009B326C">
      <w:pPr>
        <w:tabs>
          <w:tab w:val="left" w:pos="1005"/>
        </w:tabs>
        <w:spacing w:after="160" w:line="259" w:lineRule="auto"/>
        <w:rPr>
          <w:rFonts w:ascii="Calibri" w:eastAsia="Calibri" w:hAnsi="Calibri" w:cs="Calibri"/>
          <w:sz w:val="22"/>
          <w:szCs w:val="22"/>
          <w:lang w:val="en-IN"/>
        </w:rPr>
      </w:pPr>
    </w:p>
    <w:p w14:paraId="52DD6FAD" w14:textId="141227A0" w:rsidR="009B326C" w:rsidRDefault="009B326C">
      <w:pPr>
        <w:tabs>
          <w:tab w:val="left" w:pos="1005"/>
        </w:tabs>
        <w:spacing w:after="160" w:line="259" w:lineRule="auto"/>
        <w:rPr>
          <w:rFonts w:ascii="Calibri" w:eastAsia="Calibri" w:hAnsi="Calibri" w:cs="Calibri"/>
          <w:sz w:val="22"/>
          <w:szCs w:val="22"/>
          <w:lang w:val="en-IN"/>
        </w:rPr>
      </w:pPr>
    </w:p>
    <w:p w14:paraId="1786EE8F" w14:textId="2E7A97BA" w:rsidR="009B326C" w:rsidRDefault="009B326C">
      <w:pPr>
        <w:tabs>
          <w:tab w:val="left" w:pos="1005"/>
        </w:tabs>
        <w:spacing w:after="160" w:line="259" w:lineRule="auto"/>
        <w:rPr>
          <w:rFonts w:ascii="Calibri" w:eastAsia="Calibri" w:hAnsi="Calibri" w:cs="Calibri"/>
          <w:sz w:val="22"/>
          <w:szCs w:val="22"/>
          <w:lang w:val="en-IN"/>
        </w:rPr>
      </w:pPr>
    </w:p>
    <w:p w14:paraId="301B81C1" w14:textId="2A4D9205" w:rsidR="009B326C" w:rsidRDefault="009B326C">
      <w:pPr>
        <w:tabs>
          <w:tab w:val="left" w:pos="1005"/>
        </w:tabs>
        <w:spacing w:after="160" w:line="259" w:lineRule="auto"/>
        <w:rPr>
          <w:rFonts w:ascii="Calibri" w:eastAsia="Calibri" w:hAnsi="Calibri" w:cs="Calibri"/>
          <w:sz w:val="22"/>
          <w:szCs w:val="22"/>
          <w:lang w:val="en-IN"/>
        </w:rPr>
      </w:pPr>
    </w:p>
    <w:p w14:paraId="7CE79989" w14:textId="5BFA2729" w:rsidR="009B326C" w:rsidRDefault="009B326C">
      <w:pPr>
        <w:tabs>
          <w:tab w:val="left" w:pos="1005"/>
        </w:tabs>
        <w:spacing w:after="160" w:line="259" w:lineRule="auto"/>
        <w:rPr>
          <w:rFonts w:ascii="Calibri" w:eastAsia="Calibri" w:hAnsi="Calibri" w:cs="Calibri"/>
          <w:sz w:val="22"/>
          <w:szCs w:val="22"/>
          <w:lang w:val="en-IN"/>
        </w:rPr>
      </w:pPr>
    </w:p>
    <w:p w14:paraId="26BD3C9E" w14:textId="44CB4261" w:rsidR="009B326C" w:rsidRDefault="009B326C">
      <w:pPr>
        <w:tabs>
          <w:tab w:val="left" w:pos="1005"/>
        </w:tabs>
        <w:spacing w:after="160" w:line="259" w:lineRule="auto"/>
        <w:rPr>
          <w:rFonts w:ascii="Calibri" w:eastAsia="Calibri" w:hAnsi="Calibri" w:cs="Calibri"/>
          <w:sz w:val="22"/>
          <w:szCs w:val="22"/>
          <w:lang w:val="en-IN"/>
        </w:rPr>
      </w:pPr>
    </w:p>
    <w:p w14:paraId="44BE59EE" w14:textId="558CDF5E" w:rsidR="009B326C" w:rsidRDefault="009B326C">
      <w:pPr>
        <w:tabs>
          <w:tab w:val="left" w:pos="1005"/>
        </w:tabs>
        <w:spacing w:after="160" w:line="259" w:lineRule="auto"/>
        <w:rPr>
          <w:rFonts w:ascii="Calibri" w:eastAsia="Calibri" w:hAnsi="Calibri" w:cs="Calibri"/>
          <w:sz w:val="22"/>
          <w:szCs w:val="22"/>
          <w:lang w:val="en-IN"/>
        </w:rPr>
      </w:pPr>
    </w:p>
    <w:p w14:paraId="1862062C" w14:textId="77777777" w:rsidR="009B326C" w:rsidRDefault="009B326C">
      <w:pPr>
        <w:tabs>
          <w:tab w:val="left" w:pos="1005"/>
        </w:tabs>
        <w:spacing w:after="160" w:line="259" w:lineRule="auto"/>
        <w:rPr>
          <w:rFonts w:ascii="Calibri" w:eastAsia="Calibri" w:hAnsi="Calibri" w:cs="Calibri"/>
          <w:sz w:val="22"/>
          <w:szCs w:val="22"/>
          <w:lang w:val="en-IN"/>
        </w:rPr>
      </w:pPr>
    </w:p>
    <w:p w14:paraId="2CFF220C" w14:textId="52C9F08A" w:rsidR="00566E5E" w:rsidRDefault="00566E5E">
      <w:pPr>
        <w:tabs>
          <w:tab w:val="left" w:pos="1005"/>
        </w:tabs>
        <w:spacing w:after="160" w:line="259" w:lineRule="auto"/>
        <w:rPr>
          <w:rFonts w:ascii="Calibri" w:eastAsia="Calibri" w:hAnsi="Calibri" w:cs="Calibri"/>
          <w:sz w:val="22"/>
          <w:szCs w:val="22"/>
          <w:lang w:val="en-IN"/>
        </w:rPr>
      </w:pPr>
    </w:p>
    <w:p w14:paraId="281DB13B" w14:textId="77777777" w:rsidR="00566E5E" w:rsidRDefault="00566E5E">
      <w:pPr>
        <w:tabs>
          <w:tab w:val="left" w:pos="1005"/>
        </w:tabs>
        <w:spacing w:after="160" w:line="259" w:lineRule="auto"/>
        <w:rPr>
          <w:rFonts w:ascii="Calibri" w:eastAsia="Calibri" w:hAnsi="Calibri" w:cs="Calibri"/>
          <w:sz w:val="22"/>
          <w:szCs w:val="22"/>
          <w:lang w:val="en-IN"/>
        </w:rPr>
      </w:pPr>
    </w:p>
    <w:p w14:paraId="7805B951" w14:textId="3F92FA2A" w:rsidR="00D65AE4" w:rsidRDefault="00884F8D">
      <w:pPr>
        <w:pBdr>
          <w:top w:val="single" w:sz="8" w:space="2" w:color="000000"/>
        </w:pBdr>
        <w:spacing w:after="160" w:line="259" w:lineRule="auto"/>
        <w:rPr>
          <w:rFonts w:ascii="Calibri" w:eastAsia="Calibri" w:hAnsi="Calibri" w:cs="Calibri"/>
          <w:sz w:val="22"/>
          <w:szCs w:val="22"/>
          <w:lang w:val="en-IN"/>
        </w:rPr>
      </w:pPr>
      <w:r>
        <w:rPr>
          <w:noProof/>
        </w:rPr>
        <w:lastRenderedPageBreak/>
        <mc:AlternateContent>
          <mc:Choice Requires="wps">
            <w:drawing>
              <wp:anchor distT="0" distB="0" distL="114300" distR="114300" simplePos="0" relativeHeight="251660288" behindDoc="0" locked="0" layoutInCell="1" allowOverlap="1" wp14:anchorId="0E389503" wp14:editId="18884A31">
                <wp:simplePos x="0" y="0"/>
                <wp:positionH relativeFrom="column">
                  <wp:posOffset>3924300</wp:posOffset>
                </wp:positionH>
                <wp:positionV relativeFrom="paragraph">
                  <wp:posOffset>241300</wp:posOffset>
                </wp:positionV>
                <wp:extent cx="2345690" cy="1574165"/>
                <wp:effectExtent l="15240" t="14605" r="10795" b="11430"/>
                <wp:wrapSquare wrapText="bothSides"/>
                <wp:docPr id="1547274074"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690" cy="1574165"/>
                        </a:xfrm>
                        <a:prstGeom prst="rect">
                          <a:avLst/>
                        </a:prstGeom>
                        <a:solidFill>
                          <a:srgbClr val="FFFFFF"/>
                        </a:solidFill>
                        <a:ln w="12700">
                          <a:solidFill>
                            <a:srgbClr val="C0504D"/>
                          </a:solidFill>
                          <a:miter lim="800000"/>
                          <a:headEnd type="none" w="sm" len="sm"/>
                          <a:tailEnd type="none" w="sm" len="sm"/>
                        </a:ln>
                      </wps:spPr>
                      <wps:txbx>
                        <w:txbxContent>
                          <w:p w14:paraId="43B8CBC0" w14:textId="77777777" w:rsidR="00D65AE4" w:rsidRDefault="00D65AE4">
                            <w:pPr>
                              <w:spacing w:after="160"/>
                            </w:pPr>
                          </w:p>
                          <w:p w14:paraId="236D7046" w14:textId="77777777" w:rsidR="00D65AE4" w:rsidRDefault="0013507C">
                            <w:pPr>
                              <w:spacing w:after="160"/>
                            </w:pPr>
                            <w:r>
                              <w:rPr>
                                <w:rFonts w:ascii="Calibri" w:eastAsia="Calibri" w:hAnsi="Calibri" w:cs="Calibri"/>
                                <w:b/>
                                <w:color w:val="000000"/>
                                <w:sz w:val="22"/>
                              </w:rPr>
                              <w:t>Name:  NEHA ANTONY</w:t>
                            </w:r>
                          </w:p>
                          <w:p w14:paraId="3878FA02" w14:textId="77777777" w:rsidR="00D65AE4" w:rsidRDefault="0013507C">
                            <w:pPr>
                              <w:spacing w:after="160"/>
                            </w:pPr>
                            <w:r>
                              <w:rPr>
                                <w:rFonts w:ascii="Calibri" w:eastAsia="Calibri" w:hAnsi="Calibri" w:cs="Calibri"/>
                                <w:b/>
                                <w:color w:val="000000"/>
                                <w:sz w:val="22"/>
                              </w:rPr>
                              <w:t>Roll No: 23</w:t>
                            </w:r>
                          </w:p>
                          <w:p w14:paraId="141BEAA2" w14:textId="77777777" w:rsidR="00D65AE4" w:rsidRDefault="0013507C">
                            <w:pPr>
                              <w:spacing w:after="160"/>
                            </w:pPr>
                            <w:proofErr w:type="spellStart"/>
                            <w:r>
                              <w:rPr>
                                <w:rFonts w:ascii="Calibri" w:eastAsia="Calibri" w:hAnsi="Calibri" w:cs="Calibri"/>
                                <w:b/>
                                <w:color w:val="000000"/>
                                <w:sz w:val="22"/>
                              </w:rPr>
                              <w:t>Batch:MCA-B</w:t>
                            </w:r>
                            <w:proofErr w:type="spellEnd"/>
                          </w:p>
                          <w:p w14:paraId="0E04FC68" w14:textId="77777777" w:rsidR="00D65AE4" w:rsidRDefault="0013507C">
                            <w:pPr>
                              <w:spacing w:after="160"/>
                            </w:pPr>
                            <w:r>
                              <w:rPr>
                                <w:rFonts w:ascii="Calibri" w:eastAsia="Calibri" w:hAnsi="Calibri" w:cs="Calibri"/>
                                <w:b/>
                                <w:color w:val="000000"/>
                                <w:sz w:val="22"/>
                              </w:rPr>
                              <w:t>Date:24-03-2022</w:t>
                            </w:r>
                          </w:p>
                          <w:p w14:paraId="7053D40E" w14:textId="77777777" w:rsidR="00D65AE4" w:rsidRDefault="00D65AE4">
                            <w:pPr>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E389503" id="Text Box 3" o:spid="_x0000_s1028" type="#_x0000_t202" style="position:absolute;margin-left:309pt;margin-top:19pt;width:184.7pt;height:123.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" strokecolor="#c0504d" strokeweight="1pt">
                <v:stroke startarrowwidth="narrow" startarrowlength="short" endarrowwidth="narrow" endarrowlength="short"/>
                <v:textbox>
                  <w:txbxContent>
                    <w:p w14:paraId="43B8CBC0" w14:textId="77777777" w:rsidR="00D65AE4" w:rsidRDefault="00D65AE4">
                      <w:pPr>
                        <w:spacing w:after="160"/>
                      </w:pPr>
                    </w:p>
                    <w:p w14:paraId="236D7046" w14:textId="77777777" w:rsidR="00D65AE4" w:rsidRDefault="0013507C">
                      <w:pPr>
                        <w:spacing w:after="160"/>
                      </w:pPr>
                      <w:r>
                        <w:rPr>
                          <w:rFonts w:ascii="Calibri" w:eastAsia="Calibri" w:hAnsi="Calibri" w:cs="Calibri"/>
                          <w:b/>
                          <w:color w:val="000000"/>
                          <w:sz w:val="22"/>
                        </w:rPr>
                        <w:t>Name:  NEHA ANTONY</w:t>
                      </w:r>
                    </w:p>
                    <w:p w14:paraId="3878FA02" w14:textId="77777777" w:rsidR="00D65AE4" w:rsidRDefault="0013507C">
                      <w:pPr>
                        <w:spacing w:after="160"/>
                      </w:pPr>
                      <w:r>
                        <w:rPr>
                          <w:rFonts w:ascii="Calibri" w:eastAsia="Calibri" w:hAnsi="Calibri" w:cs="Calibri"/>
                          <w:b/>
                          <w:color w:val="000000"/>
                          <w:sz w:val="22"/>
                        </w:rPr>
                        <w:t>Roll No: 23</w:t>
                      </w:r>
                    </w:p>
                    <w:p w14:paraId="141BEAA2" w14:textId="77777777" w:rsidR="00D65AE4" w:rsidRDefault="0013507C">
                      <w:pPr>
                        <w:spacing w:after="160"/>
                      </w:pPr>
                      <w:proofErr w:type="spellStart"/>
                      <w:r>
                        <w:rPr>
                          <w:rFonts w:ascii="Calibri" w:eastAsia="Calibri" w:hAnsi="Calibri" w:cs="Calibri"/>
                          <w:b/>
                          <w:color w:val="000000"/>
                          <w:sz w:val="22"/>
                        </w:rPr>
                        <w:t>Batch:MCA-B</w:t>
                      </w:r>
                      <w:proofErr w:type="spellEnd"/>
                    </w:p>
                    <w:p w14:paraId="0E04FC68" w14:textId="77777777" w:rsidR="00D65AE4" w:rsidRDefault="0013507C">
                      <w:pPr>
                        <w:spacing w:after="160"/>
                      </w:pPr>
                      <w:r>
                        <w:rPr>
                          <w:rFonts w:ascii="Calibri" w:eastAsia="Calibri" w:hAnsi="Calibri" w:cs="Calibri"/>
                          <w:b/>
                          <w:color w:val="000000"/>
                          <w:sz w:val="22"/>
                        </w:rPr>
                        <w:t>Date:24-03-2022</w:t>
                      </w:r>
                    </w:p>
                    <w:p w14:paraId="7053D40E" w14:textId="77777777" w:rsidR="00D65AE4" w:rsidRDefault="00D65AE4">
                      <w:pPr>
                        <w:spacing w:after="160"/>
                      </w:pPr>
                    </w:p>
                  </w:txbxContent>
                </v:textbox>
                <w10:wrap type="square"/>
              </v:shape>
            </w:pict>
          </mc:Fallback>
        </mc:AlternateContent>
      </w:r>
    </w:p>
    <w:p w14:paraId="0EA34FCA" w14:textId="77777777" w:rsidR="00D65AE4" w:rsidRDefault="0013507C">
      <w:pPr>
        <w:spacing w:after="160" w:line="259" w:lineRule="auto"/>
        <w:jc w:val="both"/>
        <w:rPr>
          <w:rFonts w:ascii="Calibri" w:eastAsia="Calibri" w:hAnsi="Calibri" w:cs="Calibri"/>
          <w:b/>
          <w:sz w:val="28"/>
          <w:szCs w:val="28"/>
          <w:u w:val="single"/>
          <w:lang w:val="en-IN"/>
        </w:rPr>
      </w:pPr>
      <w:r>
        <w:rPr>
          <w:rFonts w:ascii="Calibri" w:eastAsia="Calibri" w:hAnsi="Calibri" w:cs="Calibri"/>
          <w:b/>
          <w:color w:val="C55911"/>
          <w:sz w:val="28"/>
          <w:szCs w:val="28"/>
          <w:u w:val="single"/>
          <w:lang w:val="en-IN"/>
        </w:rPr>
        <w:t>NETWORKING &amp; SYSTEM ADMINISTRATION LAB</w:t>
      </w:r>
    </w:p>
    <w:p w14:paraId="2A38B97F" w14:textId="77777777" w:rsidR="00D65AE4" w:rsidRDefault="00D65AE4">
      <w:pPr>
        <w:spacing w:after="160" w:line="259" w:lineRule="auto"/>
        <w:rPr>
          <w:rFonts w:ascii="Calibri" w:eastAsia="Calibri" w:hAnsi="Calibri" w:cs="Calibri"/>
          <w:sz w:val="22"/>
          <w:szCs w:val="22"/>
          <w:lang w:val="en-IN"/>
        </w:rPr>
      </w:pPr>
    </w:p>
    <w:p w14:paraId="5D31110E" w14:textId="77777777" w:rsidR="00D65AE4" w:rsidRDefault="0013507C">
      <w:pPr>
        <w:spacing w:after="160" w:line="259" w:lineRule="auto"/>
        <w:rPr>
          <w:b/>
          <w:sz w:val="28"/>
          <w:szCs w:val="28"/>
          <w:u w:val="single"/>
          <w:lang w:val="en-IN"/>
        </w:rPr>
      </w:pPr>
      <w:r>
        <w:rPr>
          <w:b/>
          <w:sz w:val="28"/>
          <w:szCs w:val="28"/>
          <w:u w:val="single"/>
          <w:lang w:val="en-IN"/>
        </w:rPr>
        <w:t>Experiment No.: 3</w:t>
      </w:r>
    </w:p>
    <w:p w14:paraId="3E6830B6" w14:textId="77777777" w:rsidR="00D65AE4" w:rsidRDefault="00D65AE4">
      <w:pPr>
        <w:spacing w:after="160" w:line="259" w:lineRule="auto"/>
        <w:rPr>
          <w:sz w:val="28"/>
          <w:szCs w:val="28"/>
          <w:lang w:val="en-IN"/>
        </w:rPr>
      </w:pPr>
    </w:p>
    <w:p w14:paraId="3E217BCD" w14:textId="77777777" w:rsidR="00D65AE4" w:rsidRDefault="0013507C">
      <w:pPr>
        <w:spacing w:after="160" w:line="259" w:lineRule="auto"/>
        <w:rPr>
          <w:b/>
          <w:sz w:val="28"/>
          <w:szCs w:val="28"/>
          <w:u w:val="single"/>
          <w:lang w:val="en-IN"/>
        </w:rPr>
      </w:pPr>
      <w:r>
        <w:rPr>
          <w:b/>
          <w:sz w:val="28"/>
          <w:szCs w:val="28"/>
          <w:u w:val="single"/>
          <w:lang w:val="en-IN"/>
        </w:rPr>
        <w:t>Aim</w:t>
      </w:r>
    </w:p>
    <w:p w14:paraId="25973E77" w14:textId="77777777" w:rsidR="00D65AE4" w:rsidRDefault="0013507C">
      <w:pPr>
        <w:spacing w:after="160" w:line="259" w:lineRule="auto"/>
        <w:rPr>
          <w:sz w:val="32"/>
          <w:szCs w:val="32"/>
          <w:lang w:val="en-IN"/>
        </w:rPr>
      </w:pPr>
      <w:r>
        <w:rPr>
          <w:lang w:val="en-IN"/>
        </w:rPr>
        <w:t xml:space="preserve">Familiarization of the </w:t>
      </w:r>
      <w:proofErr w:type="spellStart"/>
      <w:r>
        <w:rPr>
          <w:lang w:val="en-IN"/>
        </w:rPr>
        <w:t>linux</w:t>
      </w:r>
      <w:proofErr w:type="spellEnd"/>
      <w:r>
        <w:rPr>
          <w:lang w:val="en-IN"/>
        </w:rPr>
        <w:t xml:space="preserve"> commands.</w:t>
      </w:r>
    </w:p>
    <w:p w14:paraId="364430A6" w14:textId="77777777" w:rsidR="00D65AE4" w:rsidRDefault="0013507C">
      <w:pPr>
        <w:spacing w:after="160" w:line="259" w:lineRule="auto"/>
        <w:rPr>
          <w:b/>
          <w:sz w:val="28"/>
          <w:szCs w:val="28"/>
          <w:u w:val="single"/>
          <w:lang w:val="en-IN"/>
        </w:rPr>
      </w:pPr>
      <w:r>
        <w:rPr>
          <w:b/>
          <w:sz w:val="28"/>
          <w:szCs w:val="28"/>
          <w:u w:val="single"/>
          <w:lang w:val="en-IN"/>
        </w:rPr>
        <w:t>Procedure</w:t>
      </w:r>
    </w:p>
    <w:p w14:paraId="710B2CD7" w14:textId="77777777" w:rsidR="00D65AE4" w:rsidRDefault="0013507C">
      <w:pPr>
        <w:spacing w:after="160" w:line="259" w:lineRule="auto"/>
        <w:rPr>
          <w:sz w:val="28"/>
          <w:szCs w:val="28"/>
          <w:lang w:val="en-IN"/>
        </w:rPr>
      </w:pPr>
      <w:r>
        <w:rPr>
          <w:sz w:val="28"/>
          <w:szCs w:val="28"/>
          <w:lang w:val="en-IN"/>
        </w:rPr>
        <w:t xml:space="preserve">1. </w:t>
      </w:r>
      <w:proofErr w:type="spellStart"/>
      <w:r>
        <w:rPr>
          <w:sz w:val="28"/>
          <w:szCs w:val="28"/>
          <w:lang w:val="en-IN"/>
        </w:rPr>
        <w:t>pwd</w:t>
      </w:r>
      <w:proofErr w:type="spellEnd"/>
    </w:p>
    <w:p w14:paraId="54C41A75" w14:textId="77777777" w:rsidR="00D65AE4" w:rsidRDefault="0013507C">
      <w:pPr>
        <w:spacing w:after="160" w:line="259" w:lineRule="auto"/>
        <w:rPr>
          <w:sz w:val="28"/>
          <w:szCs w:val="28"/>
          <w:lang w:val="en-IN"/>
        </w:rPr>
      </w:pPr>
      <w:r>
        <w:rPr>
          <w:sz w:val="28"/>
          <w:szCs w:val="28"/>
          <w:lang w:val="en-IN"/>
        </w:rPr>
        <w:t>This command is used to display the location of the current working directory.</w:t>
      </w:r>
    </w:p>
    <w:p w14:paraId="0237D924" w14:textId="77777777" w:rsidR="00D65AE4" w:rsidRDefault="0013507C">
      <w:pPr>
        <w:spacing w:after="160" w:line="259" w:lineRule="auto"/>
        <w:rPr>
          <w:sz w:val="28"/>
          <w:szCs w:val="28"/>
          <w:lang w:val="en-IN"/>
        </w:rPr>
      </w:pPr>
      <w:r>
        <w:rPr>
          <w:sz w:val="28"/>
          <w:szCs w:val="28"/>
          <w:lang w:val="en-IN"/>
        </w:rPr>
        <w:t xml:space="preserve">Syntax :- $ </w:t>
      </w:r>
      <w:proofErr w:type="spellStart"/>
      <w:r>
        <w:rPr>
          <w:sz w:val="28"/>
          <w:szCs w:val="28"/>
          <w:lang w:val="en-IN"/>
        </w:rPr>
        <w:t>pwd</w:t>
      </w:r>
      <w:proofErr w:type="spellEnd"/>
    </w:p>
    <w:p w14:paraId="3391FD5D" w14:textId="77777777" w:rsidR="00D65AE4" w:rsidRDefault="0013507C">
      <w:pPr>
        <w:spacing w:after="160" w:line="259" w:lineRule="auto"/>
        <w:rPr>
          <w:sz w:val="28"/>
          <w:szCs w:val="28"/>
          <w:lang w:val="en-IN"/>
        </w:rPr>
      </w:pPr>
      <w:r>
        <w:rPr>
          <w:sz w:val="28"/>
          <w:szCs w:val="28"/>
          <w:lang w:val="en-IN"/>
        </w:rPr>
        <w:t>Output :-</w:t>
      </w:r>
    </w:p>
    <w:p w14:paraId="02B1B6FA" w14:textId="77777777" w:rsidR="00D65AE4" w:rsidRDefault="0013507C">
      <w:pPr>
        <w:spacing w:after="160" w:line="259" w:lineRule="auto"/>
        <w:rPr>
          <w:sz w:val="28"/>
          <w:szCs w:val="28"/>
          <w:lang w:val="en-IN"/>
        </w:rPr>
      </w:pPr>
      <w:r>
        <w:rPr>
          <w:noProof/>
          <w:sz w:val="28"/>
          <w:szCs w:val="28"/>
        </w:rPr>
        <w:drawing>
          <wp:inline distT="0" distB="0" distL="0" distR="0" wp14:anchorId="2BB94C10" wp14:editId="7EA7CF96">
            <wp:extent cx="3033023" cy="350550"/>
            <wp:effectExtent l="0" t="0" r="0" b="0"/>
            <wp:docPr id="213" name="image10.png"/>
            <wp:cNvGraphicFramePr/>
            <a:graphic xmlns:a="http://schemas.openxmlformats.org/drawingml/2006/main">
              <a:graphicData uri="http://schemas.openxmlformats.org/drawingml/2006/picture">
                <pic:pic xmlns:pic="http://schemas.openxmlformats.org/drawingml/2006/picture">
                  <pic:nvPicPr>
                    <pic:cNvPr id="213" name="image10.png"/>
                    <pic:cNvPicPr/>
                  </pic:nvPicPr>
                  <pic:blipFill>
                    <a:blip r:embed="rId57"/>
                    <a:stretch>
                      <a:fillRect/>
                    </a:stretch>
                  </pic:blipFill>
                  <pic:spPr>
                    <a:xfrm>
                      <a:off x="0" y="0"/>
                      <a:ext cx="3033023" cy="350550"/>
                    </a:xfrm>
                    <a:prstGeom prst="rect">
                      <a:avLst/>
                    </a:prstGeom>
                  </pic:spPr>
                </pic:pic>
              </a:graphicData>
            </a:graphic>
          </wp:inline>
        </w:drawing>
      </w:r>
    </w:p>
    <w:p w14:paraId="76C5454C" w14:textId="77777777" w:rsidR="00D65AE4" w:rsidRDefault="0013507C">
      <w:pPr>
        <w:spacing w:after="160" w:line="259" w:lineRule="auto"/>
        <w:rPr>
          <w:sz w:val="28"/>
          <w:szCs w:val="28"/>
          <w:lang w:val="en-IN"/>
        </w:rPr>
      </w:pPr>
      <w:r>
        <w:rPr>
          <w:sz w:val="28"/>
          <w:szCs w:val="28"/>
          <w:lang w:val="en-IN"/>
        </w:rPr>
        <w:t xml:space="preserve">2. </w:t>
      </w:r>
      <w:proofErr w:type="spellStart"/>
      <w:r>
        <w:rPr>
          <w:sz w:val="28"/>
          <w:szCs w:val="28"/>
          <w:lang w:val="en-IN"/>
        </w:rPr>
        <w:t>mkdir</w:t>
      </w:r>
      <w:proofErr w:type="spellEnd"/>
    </w:p>
    <w:p w14:paraId="09006276" w14:textId="77777777" w:rsidR="00D65AE4" w:rsidRDefault="0013507C">
      <w:pPr>
        <w:spacing w:after="160" w:line="259" w:lineRule="auto"/>
        <w:rPr>
          <w:sz w:val="28"/>
          <w:szCs w:val="28"/>
          <w:lang w:val="en-IN"/>
        </w:rPr>
      </w:pPr>
      <w:r>
        <w:rPr>
          <w:sz w:val="28"/>
          <w:szCs w:val="28"/>
          <w:lang w:val="en-IN"/>
        </w:rPr>
        <w:t>This command is used to create a new directory under any directory.</w:t>
      </w:r>
    </w:p>
    <w:p w14:paraId="6ECDF7FF" w14:textId="77777777" w:rsidR="00D65AE4" w:rsidRDefault="0013507C">
      <w:pPr>
        <w:spacing w:after="160" w:line="259" w:lineRule="auto"/>
        <w:rPr>
          <w:sz w:val="28"/>
          <w:szCs w:val="28"/>
          <w:lang w:val="en-IN"/>
        </w:rPr>
      </w:pPr>
      <w:r>
        <w:rPr>
          <w:sz w:val="28"/>
          <w:szCs w:val="28"/>
          <w:lang w:val="en-IN"/>
        </w:rPr>
        <w:t xml:space="preserve">Syntax :- $ </w:t>
      </w:r>
      <w:proofErr w:type="spellStart"/>
      <w:r>
        <w:rPr>
          <w:sz w:val="28"/>
          <w:szCs w:val="28"/>
          <w:lang w:val="en-IN"/>
        </w:rPr>
        <w:t>mkdir</w:t>
      </w:r>
      <w:proofErr w:type="spellEnd"/>
      <w:r>
        <w:rPr>
          <w:sz w:val="28"/>
          <w:szCs w:val="28"/>
          <w:lang w:val="en-IN"/>
        </w:rPr>
        <w:t xml:space="preserve"> &lt;directory name&gt;</w:t>
      </w:r>
    </w:p>
    <w:p w14:paraId="6EAFD524" w14:textId="77777777" w:rsidR="00D65AE4" w:rsidRDefault="0013507C">
      <w:pPr>
        <w:spacing w:after="160" w:line="259" w:lineRule="auto"/>
        <w:rPr>
          <w:sz w:val="28"/>
          <w:szCs w:val="28"/>
          <w:lang w:val="en-IN"/>
        </w:rPr>
      </w:pPr>
      <w:r>
        <w:rPr>
          <w:sz w:val="28"/>
          <w:szCs w:val="28"/>
          <w:lang w:val="en-IN"/>
        </w:rPr>
        <w:t>Output :-</w:t>
      </w:r>
    </w:p>
    <w:p w14:paraId="6A90A84F" w14:textId="77777777" w:rsidR="00D65AE4" w:rsidRDefault="0013507C">
      <w:pPr>
        <w:spacing w:after="160" w:line="259" w:lineRule="auto"/>
        <w:rPr>
          <w:sz w:val="28"/>
          <w:szCs w:val="28"/>
          <w:lang w:val="en-IN"/>
        </w:rPr>
      </w:pPr>
      <w:r>
        <w:rPr>
          <w:noProof/>
          <w:sz w:val="28"/>
          <w:szCs w:val="28"/>
        </w:rPr>
        <w:drawing>
          <wp:inline distT="0" distB="0" distL="0" distR="0" wp14:anchorId="06D39C2A" wp14:editId="7F1AB5AB">
            <wp:extent cx="4214232" cy="365792"/>
            <wp:effectExtent l="0" t="0" r="0" b="0"/>
            <wp:docPr id="215" name="image4.png"/>
            <wp:cNvGraphicFramePr/>
            <a:graphic xmlns:a="http://schemas.openxmlformats.org/drawingml/2006/main">
              <a:graphicData uri="http://schemas.openxmlformats.org/drawingml/2006/picture">
                <pic:pic xmlns:pic="http://schemas.openxmlformats.org/drawingml/2006/picture">
                  <pic:nvPicPr>
                    <pic:cNvPr id="215" name="image4.png"/>
                    <pic:cNvPicPr/>
                  </pic:nvPicPr>
                  <pic:blipFill>
                    <a:blip r:embed="rId58"/>
                    <a:stretch>
                      <a:fillRect/>
                    </a:stretch>
                  </pic:blipFill>
                  <pic:spPr>
                    <a:xfrm>
                      <a:off x="0" y="0"/>
                      <a:ext cx="4214232" cy="365792"/>
                    </a:xfrm>
                    <a:prstGeom prst="rect">
                      <a:avLst/>
                    </a:prstGeom>
                  </pic:spPr>
                </pic:pic>
              </a:graphicData>
            </a:graphic>
          </wp:inline>
        </w:drawing>
      </w:r>
    </w:p>
    <w:p w14:paraId="4A95BDA2" w14:textId="77777777" w:rsidR="00D65AE4" w:rsidRDefault="0013507C">
      <w:pPr>
        <w:spacing w:after="160" w:line="259" w:lineRule="auto"/>
        <w:rPr>
          <w:sz w:val="28"/>
          <w:szCs w:val="28"/>
          <w:lang w:val="en-IN"/>
        </w:rPr>
      </w:pPr>
      <w:r>
        <w:rPr>
          <w:sz w:val="28"/>
          <w:szCs w:val="28"/>
          <w:lang w:val="en-IN"/>
        </w:rPr>
        <w:t>3. ls</w:t>
      </w:r>
    </w:p>
    <w:p w14:paraId="6D98CF02" w14:textId="77777777" w:rsidR="00D65AE4" w:rsidRDefault="0013507C">
      <w:pPr>
        <w:spacing w:after="160" w:line="259" w:lineRule="auto"/>
        <w:rPr>
          <w:sz w:val="28"/>
          <w:szCs w:val="28"/>
          <w:lang w:val="en-IN"/>
        </w:rPr>
      </w:pPr>
      <w:r>
        <w:rPr>
          <w:sz w:val="28"/>
          <w:szCs w:val="28"/>
          <w:lang w:val="en-IN"/>
        </w:rPr>
        <w:t>This command is used to display a list of content of directory.</w:t>
      </w:r>
    </w:p>
    <w:p w14:paraId="1A4A73CB" w14:textId="77777777" w:rsidR="00D65AE4" w:rsidRDefault="0013507C">
      <w:pPr>
        <w:spacing w:after="160" w:line="259" w:lineRule="auto"/>
        <w:rPr>
          <w:sz w:val="28"/>
          <w:szCs w:val="28"/>
          <w:lang w:val="en-IN"/>
        </w:rPr>
      </w:pPr>
      <w:r>
        <w:rPr>
          <w:sz w:val="28"/>
          <w:szCs w:val="28"/>
          <w:lang w:val="en-IN"/>
        </w:rPr>
        <w:t>Syntax :- $ ls</w:t>
      </w:r>
    </w:p>
    <w:p w14:paraId="3548F429" w14:textId="77777777" w:rsidR="00D65AE4" w:rsidRDefault="0013507C">
      <w:pPr>
        <w:spacing w:after="160" w:line="259" w:lineRule="auto"/>
        <w:rPr>
          <w:sz w:val="28"/>
          <w:szCs w:val="28"/>
          <w:lang w:val="en-IN"/>
        </w:rPr>
      </w:pPr>
      <w:r>
        <w:rPr>
          <w:sz w:val="28"/>
          <w:szCs w:val="28"/>
          <w:lang w:val="en-IN"/>
        </w:rPr>
        <w:t>Output :-</w:t>
      </w:r>
    </w:p>
    <w:p w14:paraId="4ACB9253" w14:textId="77777777" w:rsidR="00D65AE4" w:rsidRDefault="0013507C">
      <w:pPr>
        <w:spacing w:after="160" w:line="259" w:lineRule="auto"/>
        <w:rPr>
          <w:sz w:val="28"/>
          <w:szCs w:val="28"/>
          <w:lang w:val="en-IN"/>
        </w:rPr>
      </w:pPr>
      <w:r>
        <w:rPr>
          <w:noProof/>
          <w:sz w:val="28"/>
          <w:szCs w:val="28"/>
        </w:rPr>
        <w:drawing>
          <wp:inline distT="0" distB="0" distL="0" distR="0" wp14:anchorId="3EB86D16" wp14:editId="443DCA85">
            <wp:extent cx="6391275" cy="381000"/>
            <wp:effectExtent l="0" t="0" r="0" b="0"/>
            <wp:docPr id="214" name="image9.png"/>
            <wp:cNvGraphicFramePr/>
            <a:graphic xmlns:a="http://schemas.openxmlformats.org/drawingml/2006/main">
              <a:graphicData uri="http://schemas.openxmlformats.org/drawingml/2006/picture">
                <pic:pic xmlns:pic="http://schemas.openxmlformats.org/drawingml/2006/picture">
                  <pic:nvPicPr>
                    <pic:cNvPr id="214" name="image9.png"/>
                    <pic:cNvPicPr/>
                  </pic:nvPicPr>
                  <pic:blipFill>
                    <a:blip r:embed="rId59"/>
                    <a:stretch>
                      <a:fillRect/>
                    </a:stretch>
                  </pic:blipFill>
                  <pic:spPr>
                    <a:xfrm>
                      <a:off x="0" y="0"/>
                      <a:ext cx="6391275" cy="381000"/>
                    </a:xfrm>
                    <a:prstGeom prst="rect">
                      <a:avLst/>
                    </a:prstGeom>
                  </pic:spPr>
                </pic:pic>
              </a:graphicData>
            </a:graphic>
          </wp:inline>
        </w:drawing>
      </w:r>
    </w:p>
    <w:p w14:paraId="7EB9544A" w14:textId="77777777" w:rsidR="00D65AE4" w:rsidRDefault="0013507C">
      <w:pPr>
        <w:spacing w:after="160" w:line="259" w:lineRule="auto"/>
        <w:rPr>
          <w:sz w:val="28"/>
          <w:szCs w:val="28"/>
          <w:lang w:val="en-IN"/>
        </w:rPr>
      </w:pPr>
      <w:r>
        <w:rPr>
          <w:sz w:val="28"/>
          <w:szCs w:val="28"/>
          <w:lang w:val="en-IN"/>
        </w:rPr>
        <w:t>4. man</w:t>
      </w:r>
    </w:p>
    <w:p w14:paraId="26E3886E" w14:textId="77777777" w:rsidR="00D65AE4" w:rsidRDefault="0013507C">
      <w:pPr>
        <w:spacing w:after="160" w:line="259" w:lineRule="auto"/>
        <w:rPr>
          <w:sz w:val="28"/>
          <w:szCs w:val="28"/>
          <w:lang w:val="en-IN"/>
        </w:rPr>
      </w:pPr>
      <w:r>
        <w:rPr>
          <w:sz w:val="28"/>
          <w:szCs w:val="28"/>
          <w:lang w:val="en-IN"/>
        </w:rPr>
        <w:t>This command is used to display the user manual of any command that we can run</w:t>
      </w:r>
    </w:p>
    <w:p w14:paraId="01F5AD05" w14:textId="77777777" w:rsidR="00D65AE4" w:rsidRDefault="0013507C">
      <w:pPr>
        <w:spacing w:after="160" w:line="259" w:lineRule="auto"/>
        <w:rPr>
          <w:sz w:val="28"/>
          <w:szCs w:val="28"/>
          <w:lang w:val="en-IN"/>
        </w:rPr>
      </w:pPr>
      <w:r>
        <w:rPr>
          <w:sz w:val="28"/>
          <w:szCs w:val="28"/>
          <w:lang w:val="en-IN"/>
        </w:rPr>
        <w:t>on the terminal.</w:t>
      </w:r>
    </w:p>
    <w:p w14:paraId="48FB501D" w14:textId="77777777" w:rsidR="00D65AE4" w:rsidRDefault="0013507C">
      <w:pPr>
        <w:spacing w:after="160" w:line="259" w:lineRule="auto"/>
        <w:rPr>
          <w:sz w:val="28"/>
          <w:szCs w:val="28"/>
          <w:lang w:val="en-IN"/>
        </w:rPr>
      </w:pPr>
      <w:r>
        <w:rPr>
          <w:sz w:val="28"/>
          <w:szCs w:val="28"/>
          <w:lang w:val="en-IN"/>
        </w:rPr>
        <w:t>Syntax :- $ man &lt;command name&gt;</w:t>
      </w:r>
    </w:p>
    <w:p w14:paraId="6C3D4453" w14:textId="77777777" w:rsidR="00D65AE4" w:rsidRDefault="0013507C">
      <w:pPr>
        <w:spacing w:after="160" w:line="259" w:lineRule="auto"/>
        <w:rPr>
          <w:sz w:val="28"/>
          <w:szCs w:val="28"/>
          <w:lang w:val="en-IN"/>
        </w:rPr>
      </w:pPr>
      <w:r>
        <w:rPr>
          <w:sz w:val="28"/>
          <w:szCs w:val="28"/>
          <w:lang w:val="en-IN"/>
        </w:rPr>
        <w:t>Output :-</w:t>
      </w:r>
    </w:p>
    <w:p w14:paraId="05730231" w14:textId="77777777" w:rsidR="00D65AE4" w:rsidRDefault="0013507C">
      <w:pPr>
        <w:spacing w:after="160" w:line="259" w:lineRule="auto"/>
        <w:rPr>
          <w:sz w:val="28"/>
          <w:szCs w:val="28"/>
          <w:lang w:val="en-IN"/>
        </w:rPr>
      </w:pPr>
      <w:r>
        <w:rPr>
          <w:noProof/>
        </w:rPr>
        <w:lastRenderedPageBreak/>
        <w:drawing>
          <wp:inline distT="0" distB="0" distL="0" distR="0" wp14:anchorId="118F2EE1" wp14:editId="3D062A0E">
            <wp:extent cx="1743456" cy="181356"/>
            <wp:effectExtent l="0" t="0" r="0" b="0"/>
            <wp:docPr id="217" name="image6.jpg"/>
            <wp:cNvGraphicFramePr/>
            <a:graphic xmlns:a="http://schemas.openxmlformats.org/drawingml/2006/main">
              <a:graphicData uri="http://schemas.openxmlformats.org/drawingml/2006/picture">
                <pic:pic xmlns:pic="http://schemas.openxmlformats.org/drawingml/2006/picture">
                  <pic:nvPicPr>
                    <pic:cNvPr id="217" name="image6.jpg"/>
                    <pic:cNvPicPr/>
                  </pic:nvPicPr>
                  <pic:blipFill>
                    <a:blip r:embed="rId60"/>
                    <a:stretch>
                      <a:fillRect/>
                    </a:stretch>
                  </pic:blipFill>
                  <pic:spPr>
                    <a:xfrm>
                      <a:off x="0" y="0"/>
                      <a:ext cx="1743456" cy="181356"/>
                    </a:xfrm>
                    <a:prstGeom prst="rect">
                      <a:avLst/>
                    </a:prstGeom>
                  </pic:spPr>
                </pic:pic>
              </a:graphicData>
            </a:graphic>
          </wp:inline>
        </w:drawing>
      </w:r>
    </w:p>
    <w:p w14:paraId="2827C3C8" w14:textId="77777777" w:rsidR="00D65AE4" w:rsidRDefault="00D65AE4">
      <w:pPr>
        <w:spacing w:after="160" w:line="259" w:lineRule="auto"/>
        <w:rPr>
          <w:sz w:val="28"/>
          <w:szCs w:val="28"/>
          <w:lang w:val="en-IN"/>
        </w:rPr>
      </w:pPr>
    </w:p>
    <w:p w14:paraId="188E890E" w14:textId="77777777" w:rsidR="00D65AE4" w:rsidRDefault="0013507C">
      <w:pPr>
        <w:spacing w:after="160" w:line="259" w:lineRule="auto"/>
        <w:rPr>
          <w:sz w:val="28"/>
          <w:szCs w:val="28"/>
          <w:lang w:val="en-IN"/>
        </w:rPr>
      </w:pPr>
      <w:r>
        <w:rPr>
          <w:sz w:val="28"/>
          <w:szCs w:val="28"/>
          <w:lang w:val="en-IN"/>
        </w:rPr>
        <w:t>5. ls –l</w:t>
      </w:r>
    </w:p>
    <w:p w14:paraId="2F2C96CF" w14:textId="77777777" w:rsidR="00D65AE4" w:rsidRDefault="0013507C">
      <w:pPr>
        <w:spacing w:after="160" w:line="259" w:lineRule="auto"/>
        <w:rPr>
          <w:sz w:val="28"/>
          <w:szCs w:val="28"/>
          <w:lang w:val="en-IN"/>
        </w:rPr>
      </w:pPr>
      <w:r>
        <w:rPr>
          <w:sz w:val="28"/>
          <w:szCs w:val="28"/>
          <w:lang w:val="en-IN"/>
        </w:rPr>
        <w:t>This command is used to shows file or directory, size, modified date and time, file</w:t>
      </w:r>
    </w:p>
    <w:p w14:paraId="5CA249EE" w14:textId="77777777" w:rsidR="00D65AE4" w:rsidRDefault="0013507C">
      <w:pPr>
        <w:spacing w:after="160" w:line="259" w:lineRule="auto"/>
        <w:rPr>
          <w:sz w:val="28"/>
          <w:szCs w:val="28"/>
          <w:lang w:val="en-IN"/>
        </w:rPr>
      </w:pPr>
      <w:r>
        <w:rPr>
          <w:sz w:val="28"/>
          <w:szCs w:val="28"/>
          <w:lang w:val="en-IN"/>
        </w:rPr>
        <w:t>or folder name and owner of the file, and its permission.</w:t>
      </w:r>
    </w:p>
    <w:p w14:paraId="58FB1B48" w14:textId="77777777" w:rsidR="00D65AE4" w:rsidRDefault="0013507C">
      <w:pPr>
        <w:spacing w:after="160" w:line="259" w:lineRule="auto"/>
        <w:rPr>
          <w:sz w:val="28"/>
          <w:szCs w:val="28"/>
          <w:lang w:val="en-IN"/>
        </w:rPr>
      </w:pPr>
      <w:r>
        <w:rPr>
          <w:sz w:val="28"/>
          <w:szCs w:val="28"/>
          <w:lang w:val="en-IN"/>
        </w:rPr>
        <w:t>Syntax :- $ ls –l</w:t>
      </w:r>
    </w:p>
    <w:p w14:paraId="3452819B" w14:textId="77777777" w:rsidR="00D65AE4" w:rsidRDefault="0013507C">
      <w:pPr>
        <w:spacing w:after="160" w:line="259" w:lineRule="auto"/>
        <w:rPr>
          <w:sz w:val="28"/>
          <w:szCs w:val="28"/>
          <w:lang w:val="en-IN"/>
        </w:rPr>
      </w:pPr>
      <w:r>
        <w:rPr>
          <w:sz w:val="28"/>
          <w:szCs w:val="28"/>
          <w:lang w:val="en-IN"/>
        </w:rPr>
        <w:t>Output:-</w:t>
      </w:r>
    </w:p>
    <w:p w14:paraId="5C42F917" w14:textId="77777777" w:rsidR="00D65AE4" w:rsidRDefault="0013507C">
      <w:pPr>
        <w:spacing w:after="160" w:line="259" w:lineRule="auto"/>
        <w:rPr>
          <w:sz w:val="28"/>
          <w:szCs w:val="28"/>
          <w:lang w:val="en-IN"/>
        </w:rPr>
      </w:pPr>
      <w:r>
        <w:rPr>
          <w:noProof/>
          <w:sz w:val="28"/>
          <w:szCs w:val="28"/>
        </w:rPr>
        <w:drawing>
          <wp:inline distT="0" distB="0" distL="0" distR="0" wp14:anchorId="30883D65" wp14:editId="75A80B27">
            <wp:extent cx="4054191" cy="1691787"/>
            <wp:effectExtent l="0" t="0" r="0" b="0"/>
            <wp:docPr id="216" name="image16.png"/>
            <wp:cNvGraphicFramePr/>
            <a:graphic xmlns:a="http://schemas.openxmlformats.org/drawingml/2006/main">
              <a:graphicData uri="http://schemas.openxmlformats.org/drawingml/2006/picture">
                <pic:pic xmlns:pic="http://schemas.openxmlformats.org/drawingml/2006/picture">
                  <pic:nvPicPr>
                    <pic:cNvPr id="216" name="image16.png"/>
                    <pic:cNvPicPr/>
                  </pic:nvPicPr>
                  <pic:blipFill>
                    <a:blip r:embed="rId61"/>
                    <a:stretch>
                      <a:fillRect/>
                    </a:stretch>
                  </pic:blipFill>
                  <pic:spPr>
                    <a:xfrm>
                      <a:off x="0" y="0"/>
                      <a:ext cx="4054191" cy="1691787"/>
                    </a:xfrm>
                    <a:prstGeom prst="rect">
                      <a:avLst/>
                    </a:prstGeom>
                  </pic:spPr>
                </pic:pic>
              </a:graphicData>
            </a:graphic>
          </wp:inline>
        </w:drawing>
      </w:r>
    </w:p>
    <w:p w14:paraId="105AC2C5" w14:textId="77777777" w:rsidR="00D65AE4" w:rsidRDefault="0013507C">
      <w:pPr>
        <w:spacing w:after="160" w:line="259" w:lineRule="auto"/>
        <w:rPr>
          <w:sz w:val="28"/>
          <w:szCs w:val="28"/>
          <w:lang w:val="en-IN"/>
        </w:rPr>
      </w:pPr>
      <w:r>
        <w:rPr>
          <w:sz w:val="28"/>
          <w:szCs w:val="28"/>
          <w:lang w:val="en-IN"/>
        </w:rPr>
        <w:t>6. ls –r</w:t>
      </w:r>
    </w:p>
    <w:p w14:paraId="04EECA20" w14:textId="77777777" w:rsidR="00D65AE4" w:rsidRDefault="0013507C">
      <w:pPr>
        <w:spacing w:after="160" w:line="259" w:lineRule="auto"/>
        <w:rPr>
          <w:sz w:val="28"/>
          <w:szCs w:val="28"/>
          <w:lang w:val="en-IN"/>
        </w:rPr>
      </w:pPr>
      <w:r>
        <w:rPr>
          <w:sz w:val="28"/>
          <w:szCs w:val="28"/>
          <w:lang w:val="en-IN"/>
        </w:rPr>
        <w:t>This command is used to display files and directories in reverse order.</w:t>
      </w:r>
    </w:p>
    <w:p w14:paraId="57CCD6D6" w14:textId="77777777" w:rsidR="00D65AE4" w:rsidRDefault="0013507C">
      <w:pPr>
        <w:spacing w:after="160" w:line="259" w:lineRule="auto"/>
        <w:rPr>
          <w:sz w:val="28"/>
          <w:szCs w:val="28"/>
          <w:lang w:val="en-IN"/>
        </w:rPr>
      </w:pPr>
      <w:r>
        <w:rPr>
          <w:sz w:val="28"/>
          <w:szCs w:val="28"/>
          <w:lang w:val="en-IN"/>
        </w:rPr>
        <w:t>Syntax :- $ls –r</w:t>
      </w:r>
    </w:p>
    <w:p w14:paraId="685AA5D5" w14:textId="77777777" w:rsidR="00D65AE4" w:rsidRDefault="0013507C">
      <w:pPr>
        <w:spacing w:after="160" w:line="259" w:lineRule="auto"/>
        <w:rPr>
          <w:sz w:val="28"/>
          <w:szCs w:val="28"/>
          <w:lang w:val="en-IN"/>
        </w:rPr>
      </w:pPr>
      <w:r>
        <w:rPr>
          <w:sz w:val="28"/>
          <w:szCs w:val="28"/>
          <w:lang w:val="en-IN"/>
        </w:rPr>
        <w:t>Output :-</w:t>
      </w:r>
    </w:p>
    <w:p w14:paraId="7898D144" w14:textId="77777777" w:rsidR="00D65AE4" w:rsidRDefault="0013507C">
      <w:pPr>
        <w:spacing w:after="160" w:line="259" w:lineRule="auto"/>
        <w:rPr>
          <w:sz w:val="28"/>
          <w:szCs w:val="28"/>
          <w:lang w:val="en-IN"/>
        </w:rPr>
      </w:pPr>
      <w:r>
        <w:rPr>
          <w:noProof/>
          <w:sz w:val="28"/>
          <w:szCs w:val="28"/>
        </w:rPr>
        <w:drawing>
          <wp:inline distT="0" distB="0" distL="0" distR="0" wp14:anchorId="4AC0D19A" wp14:editId="6235D34A">
            <wp:extent cx="6391275" cy="335280"/>
            <wp:effectExtent l="0" t="0" r="0" b="0"/>
            <wp:docPr id="219" name="image13.png"/>
            <wp:cNvGraphicFramePr/>
            <a:graphic xmlns:a="http://schemas.openxmlformats.org/drawingml/2006/main">
              <a:graphicData uri="http://schemas.openxmlformats.org/drawingml/2006/picture">
                <pic:pic xmlns:pic="http://schemas.openxmlformats.org/drawingml/2006/picture">
                  <pic:nvPicPr>
                    <pic:cNvPr id="219" name="image13.png"/>
                    <pic:cNvPicPr/>
                  </pic:nvPicPr>
                  <pic:blipFill>
                    <a:blip r:embed="rId62"/>
                    <a:stretch>
                      <a:fillRect/>
                    </a:stretch>
                  </pic:blipFill>
                  <pic:spPr>
                    <a:xfrm>
                      <a:off x="0" y="0"/>
                      <a:ext cx="6391275" cy="335280"/>
                    </a:xfrm>
                    <a:prstGeom prst="rect">
                      <a:avLst/>
                    </a:prstGeom>
                  </pic:spPr>
                </pic:pic>
              </a:graphicData>
            </a:graphic>
          </wp:inline>
        </w:drawing>
      </w:r>
    </w:p>
    <w:p w14:paraId="19A10555" w14:textId="77777777" w:rsidR="00D65AE4" w:rsidRDefault="0013507C">
      <w:pPr>
        <w:spacing w:after="160" w:line="259" w:lineRule="auto"/>
        <w:rPr>
          <w:sz w:val="28"/>
          <w:szCs w:val="28"/>
          <w:lang w:val="en-IN"/>
        </w:rPr>
      </w:pPr>
      <w:r>
        <w:rPr>
          <w:sz w:val="28"/>
          <w:szCs w:val="28"/>
          <w:lang w:val="en-IN"/>
        </w:rPr>
        <w:t>7. ls –a</w:t>
      </w:r>
    </w:p>
    <w:p w14:paraId="51564972" w14:textId="77777777" w:rsidR="00D65AE4" w:rsidRDefault="0013507C">
      <w:pPr>
        <w:spacing w:after="160" w:line="259" w:lineRule="auto"/>
        <w:rPr>
          <w:sz w:val="28"/>
          <w:szCs w:val="28"/>
          <w:lang w:val="en-IN"/>
        </w:rPr>
      </w:pPr>
      <w:r>
        <w:rPr>
          <w:sz w:val="28"/>
          <w:szCs w:val="28"/>
          <w:lang w:val="en-IN"/>
        </w:rPr>
        <w:t>This command is used to list all files including hidden files.</w:t>
      </w:r>
    </w:p>
    <w:p w14:paraId="764C83C3" w14:textId="77777777" w:rsidR="00D65AE4" w:rsidRDefault="0013507C">
      <w:pPr>
        <w:spacing w:after="160" w:line="259" w:lineRule="auto"/>
        <w:rPr>
          <w:sz w:val="28"/>
          <w:szCs w:val="28"/>
          <w:lang w:val="en-IN"/>
        </w:rPr>
      </w:pPr>
      <w:r>
        <w:rPr>
          <w:sz w:val="28"/>
          <w:szCs w:val="28"/>
          <w:lang w:val="en-IN"/>
        </w:rPr>
        <w:t>Syntax :- $ls –a</w:t>
      </w:r>
    </w:p>
    <w:p w14:paraId="7067B883" w14:textId="77777777" w:rsidR="00D65AE4" w:rsidRDefault="0013507C">
      <w:pPr>
        <w:spacing w:after="160" w:line="259" w:lineRule="auto"/>
        <w:rPr>
          <w:sz w:val="28"/>
          <w:szCs w:val="28"/>
          <w:lang w:val="en-IN"/>
        </w:rPr>
      </w:pPr>
      <w:r>
        <w:rPr>
          <w:sz w:val="28"/>
          <w:szCs w:val="28"/>
          <w:lang w:val="en-IN"/>
        </w:rPr>
        <w:t>Output :-</w:t>
      </w:r>
    </w:p>
    <w:p w14:paraId="561E705A" w14:textId="77777777" w:rsidR="00D65AE4" w:rsidRDefault="0013507C">
      <w:pPr>
        <w:spacing w:after="160" w:line="259" w:lineRule="auto"/>
        <w:rPr>
          <w:sz w:val="28"/>
          <w:szCs w:val="28"/>
          <w:lang w:val="en-IN"/>
        </w:rPr>
      </w:pPr>
      <w:r>
        <w:rPr>
          <w:noProof/>
          <w:sz w:val="28"/>
          <w:szCs w:val="28"/>
        </w:rPr>
        <w:drawing>
          <wp:inline distT="0" distB="0" distL="0" distR="0" wp14:anchorId="45F7AFA0" wp14:editId="4A195CA0">
            <wp:extent cx="6391275" cy="609600"/>
            <wp:effectExtent l="0" t="0" r="0" b="0"/>
            <wp:docPr id="218" name="image15.png"/>
            <wp:cNvGraphicFramePr/>
            <a:graphic xmlns:a="http://schemas.openxmlformats.org/drawingml/2006/main">
              <a:graphicData uri="http://schemas.openxmlformats.org/drawingml/2006/picture">
                <pic:pic xmlns:pic="http://schemas.openxmlformats.org/drawingml/2006/picture">
                  <pic:nvPicPr>
                    <pic:cNvPr id="218" name="image15.png"/>
                    <pic:cNvPicPr/>
                  </pic:nvPicPr>
                  <pic:blipFill>
                    <a:blip r:embed="rId63"/>
                    <a:stretch>
                      <a:fillRect/>
                    </a:stretch>
                  </pic:blipFill>
                  <pic:spPr>
                    <a:xfrm>
                      <a:off x="0" y="0"/>
                      <a:ext cx="6391275" cy="609600"/>
                    </a:xfrm>
                    <a:prstGeom prst="rect">
                      <a:avLst/>
                    </a:prstGeom>
                  </pic:spPr>
                </pic:pic>
              </a:graphicData>
            </a:graphic>
          </wp:inline>
        </w:drawing>
      </w:r>
    </w:p>
    <w:p w14:paraId="68C902C9" w14:textId="77777777" w:rsidR="00D65AE4" w:rsidRDefault="0013507C">
      <w:pPr>
        <w:spacing w:after="160" w:line="259" w:lineRule="auto"/>
        <w:rPr>
          <w:sz w:val="28"/>
          <w:szCs w:val="28"/>
          <w:lang w:val="en-IN"/>
        </w:rPr>
      </w:pPr>
      <w:r>
        <w:rPr>
          <w:sz w:val="28"/>
          <w:szCs w:val="28"/>
          <w:lang w:val="en-IN"/>
        </w:rPr>
        <w:t>8. ls –al</w:t>
      </w:r>
    </w:p>
    <w:p w14:paraId="027CCDE9" w14:textId="77777777" w:rsidR="00D65AE4" w:rsidRDefault="0013507C">
      <w:pPr>
        <w:spacing w:after="160" w:line="259" w:lineRule="auto"/>
        <w:rPr>
          <w:sz w:val="28"/>
          <w:szCs w:val="28"/>
          <w:lang w:val="en-IN"/>
        </w:rPr>
      </w:pPr>
      <w:r>
        <w:rPr>
          <w:rFonts w:ascii="Arial" w:eastAsia="Arial" w:hAnsi="Arial" w:cs="Arial"/>
          <w:color w:val="202124"/>
          <w:highlight w:val="white"/>
          <w:lang w:val="en-IN"/>
        </w:rPr>
        <w:t>List all the files including hidden files in the current directory</w:t>
      </w:r>
    </w:p>
    <w:p w14:paraId="08F424E9" w14:textId="77777777" w:rsidR="00D65AE4" w:rsidRDefault="0013507C">
      <w:pPr>
        <w:spacing w:after="160" w:line="259" w:lineRule="auto"/>
        <w:rPr>
          <w:sz w:val="28"/>
          <w:szCs w:val="28"/>
          <w:lang w:val="en-IN"/>
        </w:rPr>
      </w:pPr>
      <w:r>
        <w:rPr>
          <w:sz w:val="28"/>
          <w:szCs w:val="28"/>
          <w:lang w:val="en-IN"/>
        </w:rPr>
        <w:t>Syntax :- $ ls -al</w:t>
      </w:r>
    </w:p>
    <w:p w14:paraId="1938BA25" w14:textId="77777777" w:rsidR="00D65AE4" w:rsidRDefault="0013507C">
      <w:pPr>
        <w:spacing w:after="160" w:line="259" w:lineRule="auto"/>
        <w:rPr>
          <w:sz w:val="28"/>
          <w:szCs w:val="28"/>
          <w:lang w:val="en-IN"/>
        </w:rPr>
      </w:pPr>
      <w:r>
        <w:rPr>
          <w:sz w:val="28"/>
          <w:szCs w:val="28"/>
          <w:lang w:val="en-IN"/>
        </w:rPr>
        <w:t>Output :-</w:t>
      </w:r>
    </w:p>
    <w:p w14:paraId="3049CA17" w14:textId="77777777" w:rsidR="00D65AE4" w:rsidRDefault="0013507C">
      <w:pPr>
        <w:spacing w:after="160" w:line="259" w:lineRule="auto"/>
        <w:rPr>
          <w:sz w:val="28"/>
          <w:szCs w:val="28"/>
          <w:lang w:val="en-IN"/>
        </w:rPr>
      </w:pPr>
      <w:r>
        <w:rPr>
          <w:noProof/>
          <w:sz w:val="28"/>
          <w:szCs w:val="28"/>
        </w:rPr>
        <w:lastRenderedPageBreak/>
        <w:drawing>
          <wp:inline distT="0" distB="0" distL="0" distR="0" wp14:anchorId="4A033540" wp14:editId="781EAAE5">
            <wp:extent cx="4701947" cy="3856054"/>
            <wp:effectExtent l="0" t="0" r="0" b="0"/>
            <wp:docPr id="221" name="image11.png"/>
            <wp:cNvGraphicFramePr/>
            <a:graphic xmlns:a="http://schemas.openxmlformats.org/drawingml/2006/main">
              <a:graphicData uri="http://schemas.openxmlformats.org/drawingml/2006/picture">
                <pic:pic xmlns:pic="http://schemas.openxmlformats.org/drawingml/2006/picture">
                  <pic:nvPicPr>
                    <pic:cNvPr id="221" name="image11.png"/>
                    <pic:cNvPicPr/>
                  </pic:nvPicPr>
                  <pic:blipFill>
                    <a:blip r:embed="rId64"/>
                    <a:stretch>
                      <a:fillRect/>
                    </a:stretch>
                  </pic:blipFill>
                  <pic:spPr>
                    <a:xfrm>
                      <a:off x="0" y="0"/>
                      <a:ext cx="4701947" cy="3856054"/>
                    </a:xfrm>
                    <a:prstGeom prst="rect">
                      <a:avLst/>
                    </a:prstGeom>
                  </pic:spPr>
                </pic:pic>
              </a:graphicData>
            </a:graphic>
          </wp:inline>
        </w:drawing>
      </w:r>
    </w:p>
    <w:p w14:paraId="19DAA8D7" w14:textId="77777777" w:rsidR="00D65AE4" w:rsidRDefault="0013507C">
      <w:pPr>
        <w:spacing w:after="160" w:line="259" w:lineRule="auto"/>
        <w:rPr>
          <w:sz w:val="28"/>
          <w:szCs w:val="28"/>
          <w:lang w:val="en-IN"/>
        </w:rPr>
      </w:pPr>
      <w:r>
        <w:rPr>
          <w:sz w:val="28"/>
          <w:szCs w:val="28"/>
          <w:lang w:val="en-IN"/>
        </w:rPr>
        <w:t>9. ls –t</w:t>
      </w:r>
    </w:p>
    <w:p w14:paraId="748BFF14" w14:textId="77777777" w:rsidR="00D65AE4" w:rsidRDefault="00D65AE4">
      <w:pPr>
        <w:spacing w:after="160" w:line="259" w:lineRule="auto"/>
        <w:rPr>
          <w:sz w:val="28"/>
          <w:szCs w:val="28"/>
          <w:lang w:val="en-IN"/>
        </w:rPr>
      </w:pPr>
    </w:p>
    <w:p w14:paraId="39C5A8F3" w14:textId="77777777" w:rsidR="00D65AE4" w:rsidRDefault="0013507C">
      <w:pPr>
        <w:spacing w:after="160" w:line="259" w:lineRule="auto"/>
        <w:rPr>
          <w:sz w:val="28"/>
          <w:szCs w:val="28"/>
          <w:lang w:val="en-IN"/>
        </w:rPr>
      </w:pPr>
      <w:r>
        <w:rPr>
          <w:sz w:val="28"/>
          <w:szCs w:val="28"/>
          <w:lang w:val="en-IN"/>
        </w:rPr>
        <w:t>This command is used to display files in the last modified order.</w:t>
      </w:r>
    </w:p>
    <w:p w14:paraId="6EEF4C1D" w14:textId="77777777" w:rsidR="00D65AE4" w:rsidRDefault="0013507C">
      <w:pPr>
        <w:spacing w:after="160" w:line="259" w:lineRule="auto"/>
        <w:rPr>
          <w:sz w:val="28"/>
          <w:szCs w:val="28"/>
          <w:lang w:val="en-IN"/>
        </w:rPr>
      </w:pPr>
      <w:r>
        <w:rPr>
          <w:sz w:val="28"/>
          <w:szCs w:val="28"/>
          <w:lang w:val="en-IN"/>
        </w:rPr>
        <w:t>Syntax :- $ ls –t</w:t>
      </w:r>
    </w:p>
    <w:p w14:paraId="6D47EC91" w14:textId="77777777" w:rsidR="00D65AE4" w:rsidRDefault="0013507C">
      <w:pPr>
        <w:spacing w:after="160" w:line="259" w:lineRule="auto"/>
        <w:rPr>
          <w:sz w:val="28"/>
          <w:szCs w:val="28"/>
          <w:lang w:val="en-IN"/>
        </w:rPr>
      </w:pPr>
      <w:r>
        <w:rPr>
          <w:sz w:val="28"/>
          <w:szCs w:val="28"/>
          <w:lang w:val="en-IN"/>
        </w:rPr>
        <w:t>Output :-</w:t>
      </w:r>
    </w:p>
    <w:p w14:paraId="7B4B7693" w14:textId="77777777" w:rsidR="00D65AE4" w:rsidRDefault="0013507C">
      <w:pPr>
        <w:spacing w:after="160" w:line="259" w:lineRule="auto"/>
        <w:rPr>
          <w:sz w:val="28"/>
          <w:szCs w:val="28"/>
          <w:lang w:val="en-IN"/>
        </w:rPr>
      </w:pPr>
      <w:r>
        <w:rPr>
          <w:noProof/>
          <w:sz w:val="28"/>
          <w:szCs w:val="28"/>
        </w:rPr>
        <w:drawing>
          <wp:inline distT="0" distB="0" distL="0" distR="0" wp14:anchorId="4B8EFA71" wp14:editId="472AA694">
            <wp:extent cx="6391275" cy="342900"/>
            <wp:effectExtent l="0" t="0" r="0" b="0"/>
            <wp:docPr id="220" name="image8.png"/>
            <wp:cNvGraphicFramePr/>
            <a:graphic xmlns:a="http://schemas.openxmlformats.org/drawingml/2006/main">
              <a:graphicData uri="http://schemas.openxmlformats.org/drawingml/2006/picture">
                <pic:pic xmlns:pic="http://schemas.openxmlformats.org/drawingml/2006/picture">
                  <pic:nvPicPr>
                    <pic:cNvPr id="220" name="image8.png"/>
                    <pic:cNvPicPr/>
                  </pic:nvPicPr>
                  <pic:blipFill>
                    <a:blip r:embed="rId65"/>
                    <a:stretch>
                      <a:fillRect/>
                    </a:stretch>
                  </pic:blipFill>
                  <pic:spPr>
                    <a:xfrm>
                      <a:off x="0" y="0"/>
                      <a:ext cx="6391275" cy="342900"/>
                    </a:xfrm>
                    <a:prstGeom prst="rect">
                      <a:avLst/>
                    </a:prstGeom>
                  </pic:spPr>
                </pic:pic>
              </a:graphicData>
            </a:graphic>
          </wp:inline>
        </w:drawing>
      </w:r>
    </w:p>
    <w:p w14:paraId="1910E801" w14:textId="77777777" w:rsidR="00D65AE4" w:rsidRDefault="0013507C">
      <w:pPr>
        <w:spacing w:after="160" w:line="259" w:lineRule="auto"/>
        <w:rPr>
          <w:sz w:val="28"/>
          <w:szCs w:val="28"/>
          <w:lang w:val="en-IN"/>
        </w:rPr>
      </w:pPr>
      <w:r>
        <w:rPr>
          <w:sz w:val="28"/>
          <w:szCs w:val="28"/>
          <w:lang w:val="en-IN"/>
        </w:rPr>
        <w:t>10. cd</w:t>
      </w:r>
    </w:p>
    <w:p w14:paraId="38A138EB" w14:textId="77777777" w:rsidR="00D65AE4" w:rsidRDefault="0013507C">
      <w:pPr>
        <w:spacing w:after="160" w:line="259" w:lineRule="auto"/>
        <w:rPr>
          <w:sz w:val="28"/>
          <w:szCs w:val="28"/>
          <w:lang w:val="en-IN"/>
        </w:rPr>
      </w:pPr>
      <w:r>
        <w:rPr>
          <w:sz w:val="28"/>
          <w:szCs w:val="28"/>
          <w:lang w:val="en-IN"/>
        </w:rPr>
        <w:t>This command is used to change the current directory.</w:t>
      </w:r>
    </w:p>
    <w:p w14:paraId="1C115EF3" w14:textId="77777777" w:rsidR="00D65AE4" w:rsidRDefault="0013507C">
      <w:pPr>
        <w:spacing w:after="160" w:line="259" w:lineRule="auto"/>
        <w:rPr>
          <w:sz w:val="28"/>
          <w:szCs w:val="28"/>
          <w:lang w:val="en-IN"/>
        </w:rPr>
      </w:pPr>
      <w:r>
        <w:rPr>
          <w:sz w:val="28"/>
          <w:szCs w:val="28"/>
          <w:lang w:val="en-IN"/>
        </w:rPr>
        <w:t>Syntax :- $ cd &lt;directory name&gt;</w:t>
      </w:r>
    </w:p>
    <w:p w14:paraId="61744001" w14:textId="77777777" w:rsidR="00D65AE4" w:rsidRDefault="0013507C">
      <w:pPr>
        <w:spacing w:after="160" w:line="259" w:lineRule="auto"/>
        <w:rPr>
          <w:sz w:val="28"/>
          <w:szCs w:val="28"/>
          <w:lang w:val="en-IN"/>
        </w:rPr>
      </w:pPr>
      <w:r>
        <w:rPr>
          <w:sz w:val="28"/>
          <w:szCs w:val="28"/>
          <w:lang w:val="en-IN"/>
        </w:rPr>
        <w:t>Output :-</w:t>
      </w:r>
    </w:p>
    <w:p w14:paraId="43C85B40" w14:textId="77777777" w:rsidR="00D65AE4" w:rsidRDefault="0013507C">
      <w:pPr>
        <w:spacing w:after="160" w:line="259" w:lineRule="auto"/>
        <w:rPr>
          <w:sz w:val="28"/>
          <w:szCs w:val="28"/>
          <w:lang w:val="en-IN"/>
        </w:rPr>
      </w:pPr>
      <w:r>
        <w:rPr>
          <w:noProof/>
          <w:sz w:val="28"/>
          <w:szCs w:val="28"/>
        </w:rPr>
        <w:drawing>
          <wp:inline distT="0" distB="0" distL="0" distR="0" wp14:anchorId="4A455A53" wp14:editId="61A704D5">
            <wp:extent cx="4145639" cy="358171"/>
            <wp:effectExtent l="0" t="0" r="0" b="0"/>
            <wp:docPr id="224" name="image3.png"/>
            <wp:cNvGraphicFramePr/>
            <a:graphic xmlns:a="http://schemas.openxmlformats.org/drawingml/2006/main">
              <a:graphicData uri="http://schemas.openxmlformats.org/drawingml/2006/picture">
                <pic:pic xmlns:pic="http://schemas.openxmlformats.org/drawingml/2006/picture">
                  <pic:nvPicPr>
                    <pic:cNvPr id="224" name="image3.png"/>
                    <pic:cNvPicPr/>
                  </pic:nvPicPr>
                  <pic:blipFill>
                    <a:blip r:embed="rId66"/>
                    <a:stretch>
                      <a:fillRect/>
                    </a:stretch>
                  </pic:blipFill>
                  <pic:spPr>
                    <a:xfrm>
                      <a:off x="0" y="0"/>
                      <a:ext cx="4145639" cy="358171"/>
                    </a:xfrm>
                    <a:prstGeom prst="rect">
                      <a:avLst/>
                    </a:prstGeom>
                  </pic:spPr>
                </pic:pic>
              </a:graphicData>
            </a:graphic>
          </wp:inline>
        </w:drawing>
      </w:r>
    </w:p>
    <w:p w14:paraId="78618DDF" w14:textId="77777777" w:rsidR="00D65AE4" w:rsidRDefault="0013507C">
      <w:pPr>
        <w:spacing w:after="160" w:line="259" w:lineRule="auto"/>
        <w:rPr>
          <w:sz w:val="28"/>
          <w:szCs w:val="28"/>
          <w:lang w:val="en-IN"/>
        </w:rPr>
      </w:pPr>
      <w:r>
        <w:rPr>
          <w:sz w:val="28"/>
          <w:szCs w:val="28"/>
          <w:lang w:val="en-IN"/>
        </w:rPr>
        <w:t>11. cd ..</w:t>
      </w:r>
    </w:p>
    <w:p w14:paraId="518CAC3B" w14:textId="77777777" w:rsidR="00D65AE4" w:rsidRDefault="0013507C">
      <w:pPr>
        <w:spacing w:after="160" w:line="259" w:lineRule="auto"/>
        <w:rPr>
          <w:sz w:val="28"/>
          <w:szCs w:val="28"/>
          <w:lang w:val="en-IN"/>
        </w:rPr>
      </w:pPr>
      <w:r>
        <w:rPr>
          <w:sz w:val="28"/>
          <w:szCs w:val="28"/>
          <w:lang w:val="en-IN"/>
        </w:rPr>
        <w:t>This command is used to move to the parent directory of current directory, or the</w:t>
      </w:r>
    </w:p>
    <w:p w14:paraId="1CB835F7" w14:textId="77777777" w:rsidR="00D65AE4" w:rsidRDefault="0013507C">
      <w:pPr>
        <w:spacing w:after="160" w:line="259" w:lineRule="auto"/>
        <w:rPr>
          <w:sz w:val="28"/>
          <w:szCs w:val="28"/>
          <w:lang w:val="en-IN"/>
        </w:rPr>
      </w:pPr>
      <w:r>
        <w:rPr>
          <w:sz w:val="28"/>
          <w:szCs w:val="28"/>
          <w:lang w:val="en-IN"/>
        </w:rPr>
        <w:t>directory one level up from the current directory.</w:t>
      </w:r>
    </w:p>
    <w:p w14:paraId="61FB1919" w14:textId="77777777" w:rsidR="00D65AE4" w:rsidRDefault="0013507C">
      <w:pPr>
        <w:spacing w:after="160" w:line="259" w:lineRule="auto"/>
        <w:rPr>
          <w:sz w:val="28"/>
          <w:szCs w:val="28"/>
          <w:lang w:val="en-IN"/>
        </w:rPr>
      </w:pPr>
      <w:r>
        <w:rPr>
          <w:sz w:val="28"/>
          <w:szCs w:val="28"/>
          <w:lang w:val="en-IN"/>
        </w:rPr>
        <w:t>Syntax :- $ cd ..</w:t>
      </w:r>
    </w:p>
    <w:p w14:paraId="78FEC226" w14:textId="77777777" w:rsidR="00D65AE4" w:rsidRDefault="0013507C">
      <w:pPr>
        <w:spacing w:after="160" w:line="259" w:lineRule="auto"/>
        <w:rPr>
          <w:sz w:val="28"/>
          <w:szCs w:val="28"/>
          <w:lang w:val="en-IN"/>
        </w:rPr>
      </w:pPr>
      <w:r>
        <w:rPr>
          <w:sz w:val="28"/>
          <w:szCs w:val="28"/>
          <w:lang w:val="en-IN"/>
        </w:rPr>
        <w:lastRenderedPageBreak/>
        <w:t>Output :-</w:t>
      </w:r>
      <w:r>
        <w:rPr>
          <w:sz w:val="28"/>
          <w:szCs w:val="28"/>
          <w:lang w:val="en-IN"/>
        </w:rPr>
        <w:br/>
      </w:r>
      <w:r>
        <w:rPr>
          <w:noProof/>
          <w:sz w:val="28"/>
          <w:szCs w:val="28"/>
        </w:rPr>
        <w:drawing>
          <wp:inline distT="0" distB="0" distL="0" distR="0" wp14:anchorId="5F7141AF" wp14:editId="16F1BC68">
            <wp:extent cx="2362405" cy="381033"/>
            <wp:effectExtent l="0" t="0" r="0" b="0"/>
            <wp:docPr id="222" name="image12.png"/>
            <wp:cNvGraphicFramePr/>
            <a:graphic xmlns:a="http://schemas.openxmlformats.org/drawingml/2006/main">
              <a:graphicData uri="http://schemas.openxmlformats.org/drawingml/2006/picture">
                <pic:pic xmlns:pic="http://schemas.openxmlformats.org/drawingml/2006/picture">
                  <pic:nvPicPr>
                    <pic:cNvPr id="222" name="image12.png"/>
                    <pic:cNvPicPr/>
                  </pic:nvPicPr>
                  <pic:blipFill>
                    <a:blip r:embed="rId67"/>
                    <a:stretch>
                      <a:fillRect/>
                    </a:stretch>
                  </pic:blipFill>
                  <pic:spPr>
                    <a:xfrm>
                      <a:off x="0" y="0"/>
                      <a:ext cx="2362405" cy="381033"/>
                    </a:xfrm>
                    <a:prstGeom prst="rect">
                      <a:avLst/>
                    </a:prstGeom>
                  </pic:spPr>
                </pic:pic>
              </a:graphicData>
            </a:graphic>
          </wp:inline>
        </w:drawing>
      </w:r>
    </w:p>
    <w:p w14:paraId="606B257D" w14:textId="77777777" w:rsidR="00D65AE4" w:rsidRDefault="0013507C">
      <w:pPr>
        <w:spacing w:after="160" w:line="259" w:lineRule="auto"/>
        <w:rPr>
          <w:sz w:val="28"/>
          <w:szCs w:val="28"/>
          <w:lang w:val="en-IN"/>
        </w:rPr>
      </w:pPr>
      <w:r>
        <w:rPr>
          <w:sz w:val="28"/>
          <w:szCs w:val="28"/>
          <w:lang w:val="en-IN"/>
        </w:rPr>
        <w:t>12. cd –</w:t>
      </w:r>
    </w:p>
    <w:p w14:paraId="098A05A7" w14:textId="77777777" w:rsidR="00D65AE4" w:rsidRDefault="0013507C">
      <w:pPr>
        <w:spacing w:after="160" w:line="259" w:lineRule="auto"/>
        <w:rPr>
          <w:sz w:val="28"/>
          <w:szCs w:val="28"/>
          <w:lang w:val="en-IN"/>
        </w:rPr>
      </w:pPr>
      <w:r>
        <w:rPr>
          <w:sz w:val="28"/>
          <w:szCs w:val="28"/>
          <w:lang w:val="en-IN"/>
        </w:rPr>
        <w:t>This command is used to switch back to previous directory we were working</w:t>
      </w:r>
    </w:p>
    <w:p w14:paraId="0F0797F6" w14:textId="77777777" w:rsidR="00D65AE4" w:rsidRDefault="0013507C">
      <w:pPr>
        <w:spacing w:after="160" w:line="259" w:lineRule="auto"/>
        <w:rPr>
          <w:sz w:val="28"/>
          <w:szCs w:val="28"/>
          <w:lang w:val="en-IN"/>
        </w:rPr>
      </w:pPr>
      <w:r>
        <w:rPr>
          <w:sz w:val="28"/>
          <w:szCs w:val="28"/>
          <w:lang w:val="en-IN"/>
        </w:rPr>
        <w:t>earlier.</w:t>
      </w:r>
    </w:p>
    <w:p w14:paraId="315D6600" w14:textId="77777777" w:rsidR="00D65AE4" w:rsidRDefault="0013507C">
      <w:pPr>
        <w:spacing w:after="160" w:line="259" w:lineRule="auto"/>
        <w:rPr>
          <w:sz w:val="28"/>
          <w:szCs w:val="28"/>
          <w:lang w:val="en-IN"/>
        </w:rPr>
      </w:pPr>
      <w:r>
        <w:rPr>
          <w:sz w:val="28"/>
          <w:szCs w:val="28"/>
          <w:lang w:val="en-IN"/>
        </w:rPr>
        <w:t>Syntax :- $ cd –</w:t>
      </w:r>
    </w:p>
    <w:p w14:paraId="671ED93A" w14:textId="77777777" w:rsidR="00D65AE4" w:rsidRDefault="0013507C">
      <w:pPr>
        <w:spacing w:after="160" w:line="259" w:lineRule="auto"/>
        <w:rPr>
          <w:sz w:val="28"/>
          <w:szCs w:val="28"/>
          <w:lang w:val="en-IN"/>
        </w:rPr>
      </w:pPr>
      <w:r>
        <w:rPr>
          <w:sz w:val="28"/>
          <w:szCs w:val="28"/>
          <w:lang w:val="en-IN"/>
        </w:rPr>
        <w:t>Output :-</w:t>
      </w:r>
    </w:p>
    <w:p w14:paraId="25806DFF" w14:textId="77777777" w:rsidR="00D65AE4" w:rsidRDefault="0013507C">
      <w:pPr>
        <w:spacing w:after="160" w:line="259" w:lineRule="auto"/>
        <w:rPr>
          <w:sz w:val="28"/>
          <w:szCs w:val="28"/>
          <w:lang w:val="en-IN"/>
        </w:rPr>
      </w:pPr>
      <w:r>
        <w:rPr>
          <w:noProof/>
          <w:sz w:val="28"/>
          <w:szCs w:val="28"/>
        </w:rPr>
        <w:drawing>
          <wp:inline distT="0" distB="0" distL="0" distR="0" wp14:anchorId="52D58F7D" wp14:editId="65EE809B">
            <wp:extent cx="1958510" cy="335309"/>
            <wp:effectExtent l="0" t="0" r="0" b="0"/>
            <wp:docPr id="223" name="image1.png"/>
            <wp:cNvGraphicFramePr/>
            <a:graphic xmlns:a="http://schemas.openxmlformats.org/drawingml/2006/main">
              <a:graphicData uri="http://schemas.openxmlformats.org/drawingml/2006/picture">
                <pic:pic xmlns:pic="http://schemas.openxmlformats.org/drawingml/2006/picture">
                  <pic:nvPicPr>
                    <pic:cNvPr id="223" name="image1.png"/>
                    <pic:cNvPicPr/>
                  </pic:nvPicPr>
                  <pic:blipFill>
                    <a:blip r:embed="rId68"/>
                    <a:stretch>
                      <a:fillRect/>
                    </a:stretch>
                  </pic:blipFill>
                  <pic:spPr>
                    <a:xfrm>
                      <a:off x="0" y="0"/>
                      <a:ext cx="1958510" cy="335309"/>
                    </a:xfrm>
                    <a:prstGeom prst="rect">
                      <a:avLst/>
                    </a:prstGeom>
                  </pic:spPr>
                </pic:pic>
              </a:graphicData>
            </a:graphic>
          </wp:inline>
        </w:drawing>
      </w:r>
    </w:p>
    <w:p w14:paraId="4B08A701" w14:textId="77777777" w:rsidR="00D65AE4" w:rsidRDefault="0013507C">
      <w:pPr>
        <w:spacing w:after="160" w:line="259" w:lineRule="auto"/>
        <w:rPr>
          <w:sz w:val="28"/>
          <w:szCs w:val="28"/>
          <w:lang w:val="en-IN"/>
        </w:rPr>
      </w:pPr>
      <w:r>
        <w:rPr>
          <w:sz w:val="28"/>
          <w:szCs w:val="28"/>
          <w:lang w:val="en-IN"/>
        </w:rPr>
        <w:t>13. cat &gt; filename</w:t>
      </w:r>
    </w:p>
    <w:p w14:paraId="25FBA343" w14:textId="77777777" w:rsidR="00D65AE4" w:rsidRDefault="0013507C">
      <w:pPr>
        <w:spacing w:after="160" w:line="259" w:lineRule="auto"/>
        <w:rPr>
          <w:sz w:val="28"/>
          <w:szCs w:val="28"/>
          <w:lang w:val="en-IN"/>
        </w:rPr>
      </w:pPr>
      <w:r>
        <w:rPr>
          <w:sz w:val="28"/>
          <w:szCs w:val="28"/>
          <w:lang w:val="en-IN"/>
        </w:rPr>
        <w:t>This command is used to create a file and add contents to that file.</w:t>
      </w:r>
    </w:p>
    <w:p w14:paraId="41B30945" w14:textId="77777777" w:rsidR="00D65AE4" w:rsidRDefault="0013507C">
      <w:pPr>
        <w:spacing w:after="160" w:line="259" w:lineRule="auto"/>
        <w:rPr>
          <w:sz w:val="28"/>
          <w:szCs w:val="28"/>
          <w:lang w:val="en-IN"/>
        </w:rPr>
      </w:pPr>
      <w:r>
        <w:rPr>
          <w:sz w:val="28"/>
          <w:szCs w:val="28"/>
          <w:lang w:val="en-IN"/>
        </w:rPr>
        <w:t>Syntax :- $ cat &gt; filename.txt</w:t>
      </w:r>
    </w:p>
    <w:p w14:paraId="0C77844C" w14:textId="77777777" w:rsidR="00D65AE4" w:rsidRDefault="0013507C">
      <w:pPr>
        <w:spacing w:after="160" w:line="259" w:lineRule="auto"/>
        <w:rPr>
          <w:sz w:val="28"/>
          <w:szCs w:val="28"/>
          <w:lang w:val="en-IN"/>
        </w:rPr>
      </w:pPr>
      <w:r>
        <w:rPr>
          <w:sz w:val="28"/>
          <w:szCs w:val="28"/>
          <w:lang w:val="en-IN"/>
        </w:rPr>
        <w:t>Output :-</w:t>
      </w:r>
    </w:p>
    <w:p w14:paraId="601AFE1F" w14:textId="77777777" w:rsidR="00D65AE4" w:rsidRDefault="0013507C">
      <w:pPr>
        <w:spacing w:after="160" w:line="259" w:lineRule="auto"/>
        <w:rPr>
          <w:sz w:val="28"/>
          <w:szCs w:val="28"/>
          <w:lang w:val="en-IN"/>
        </w:rPr>
      </w:pPr>
      <w:r>
        <w:rPr>
          <w:noProof/>
          <w:sz w:val="28"/>
          <w:szCs w:val="28"/>
        </w:rPr>
        <w:drawing>
          <wp:inline distT="0" distB="0" distL="0" distR="0" wp14:anchorId="09C89E1E" wp14:editId="70669646">
            <wp:extent cx="3787468" cy="883997"/>
            <wp:effectExtent l="0" t="0" r="0" b="0"/>
            <wp:docPr id="225" name="image2.png"/>
            <wp:cNvGraphicFramePr/>
            <a:graphic xmlns:a="http://schemas.openxmlformats.org/drawingml/2006/main">
              <a:graphicData uri="http://schemas.openxmlformats.org/drawingml/2006/picture">
                <pic:pic xmlns:pic="http://schemas.openxmlformats.org/drawingml/2006/picture">
                  <pic:nvPicPr>
                    <pic:cNvPr id="225" name="image2.png"/>
                    <pic:cNvPicPr/>
                  </pic:nvPicPr>
                  <pic:blipFill>
                    <a:blip r:embed="rId69"/>
                    <a:stretch>
                      <a:fillRect/>
                    </a:stretch>
                  </pic:blipFill>
                  <pic:spPr>
                    <a:xfrm>
                      <a:off x="0" y="0"/>
                      <a:ext cx="3787468" cy="883997"/>
                    </a:xfrm>
                    <a:prstGeom prst="rect">
                      <a:avLst/>
                    </a:prstGeom>
                  </pic:spPr>
                </pic:pic>
              </a:graphicData>
            </a:graphic>
          </wp:inline>
        </w:drawing>
      </w:r>
    </w:p>
    <w:p w14:paraId="0693D30B" w14:textId="77777777" w:rsidR="00D65AE4" w:rsidRDefault="0013507C">
      <w:pPr>
        <w:spacing w:after="160" w:line="259" w:lineRule="auto"/>
        <w:rPr>
          <w:sz w:val="28"/>
          <w:szCs w:val="28"/>
          <w:lang w:val="en-IN"/>
        </w:rPr>
      </w:pPr>
      <w:r>
        <w:rPr>
          <w:sz w:val="28"/>
          <w:szCs w:val="28"/>
          <w:lang w:val="en-IN"/>
        </w:rPr>
        <w:t>14. cat&gt;&gt;filename</w:t>
      </w:r>
    </w:p>
    <w:p w14:paraId="7013F00F" w14:textId="77777777" w:rsidR="00D65AE4" w:rsidRDefault="0013507C">
      <w:pPr>
        <w:spacing w:after="160" w:line="259" w:lineRule="auto"/>
        <w:rPr>
          <w:sz w:val="28"/>
          <w:szCs w:val="28"/>
          <w:lang w:val="en-IN"/>
        </w:rPr>
      </w:pPr>
      <w:r>
        <w:rPr>
          <w:sz w:val="28"/>
          <w:szCs w:val="28"/>
          <w:lang w:val="en-IN"/>
        </w:rPr>
        <w:t>This command is used to add contents to an existing file.</w:t>
      </w:r>
    </w:p>
    <w:p w14:paraId="47ED6FF3" w14:textId="77777777" w:rsidR="00D65AE4" w:rsidRDefault="0013507C">
      <w:pPr>
        <w:spacing w:after="160" w:line="259" w:lineRule="auto"/>
        <w:rPr>
          <w:sz w:val="28"/>
          <w:szCs w:val="28"/>
          <w:lang w:val="en-IN"/>
        </w:rPr>
      </w:pPr>
      <w:r>
        <w:rPr>
          <w:sz w:val="28"/>
          <w:szCs w:val="28"/>
          <w:lang w:val="en-IN"/>
        </w:rPr>
        <w:t>Syntax :- $ cat &gt;&gt; filename.txt</w:t>
      </w:r>
    </w:p>
    <w:p w14:paraId="7AECAAE5" w14:textId="77777777" w:rsidR="00D65AE4" w:rsidRDefault="0013507C">
      <w:pPr>
        <w:spacing w:after="160" w:line="259" w:lineRule="auto"/>
        <w:rPr>
          <w:sz w:val="28"/>
          <w:szCs w:val="28"/>
          <w:lang w:val="en-IN"/>
        </w:rPr>
      </w:pPr>
      <w:r>
        <w:rPr>
          <w:sz w:val="28"/>
          <w:szCs w:val="28"/>
          <w:lang w:val="en-IN"/>
        </w:rPr>
        <w:t>Output :-</w:t>
      </w:r>
    </w:p>
    <w:p w14:paraId="6465096D" w14:textId="77777777" w:rsidR="00D65AE4" w:rsidRDefault="0013507C">
      <w:pPr>
        <w:spacing w:after="160" w:line="259" w:lineRule="auto"/>
        <w:rPr>
          <w:sz w:val="28"/>
          <w:szCs w:val="28"/>
          <w:lang w:val="en-IN"/>
        </w:rPr>
      </w:pPr>
      <w:r>
        <w:rPr>
          <w:noProof/>
          <w:sz w:val="28"/>
          <w:szCs w:val="28"/>
        </w:rPr>
        <w:drawing>
          <wp:inline distT="0" distB="0" distL="0" distR="0" wp14:anchorId="2A9FF02B" wp14:editId="54CD7B76">
            <wp:extent cx="4000847" cy="815411"/>
            <wp:effectExtent l="0" t="0" r="0" b="0"/>
            <wp:docPr id="226" name="image14.png"/>
            <wp:cNvGraphicFramePr/>
            <a:graphic xmlns:a="http://schemas.openxmlformats.org/drawingml/2006/main">
              <a:graphicData uri="http://schemas.openxmlformats.org/drawingml/2006/picture">
                <pic:pic xmlns:pic="http://schemas.openxmlformats.org/drawingml/2006/picture">
                  <pic:nvPicPr>
                    <pic:cNvPr id="226" name="image14.png"/>
                    <pic:cNvPicPr/>
                  </pic:nvPicPr>
                  <pic:blipFill>
                    <a:blip r:embed="rId70"/>
                    <a:stretch>
                      <a:fillRect/>
                    </a:stretch>
                  </pic:blipFill>
                  <pic:spPr>
                    <a:xfrm>
                      <a:off x="0" y="0"/>
                      <a:ext cx="4000847" cy="815411"/>
                    </a:xfrm>
                    <a:prstGeom prst="rect">
                      <a:avLst/>
                    </a:prstGeom>
                  </pic:spPr>
                </pic:pic>
              </a:graphicData>
            </a:graphic>
          </wp:inline>
        </w:drawing>
      </w:r>
    </w:p>
    <w:p w14:paraId="13278CB7" w14:textId="77777777" w:rsidR="00D65AE4" w:rsidRDefault="0013507C">
      <w:pPr>
        <w:spacing w:after="160" w:line="259" w:lineRule="auto"/>
        <w:rPr>
          <w:sz w:val="28"/>
          <w:szCs w:val="28"/>
          <w:lang w:val="en-IN"/>
        </w:rPr>
      </w:pPr>
      <w:r>
        <w:rPr>
          <w:sz w:val="28"/>
          <w:szCs w:val="28"/>
          <w:lang w:val="en-IN"/>
        </w:rPr>
        <w:t>15. cat filename</w:t>
      </w:r>
    </w:p>
    <w:p w14:paraId="6F4E1475" w14:textId="77777777" w:rsidR="00D65AE4" w:rsidRDefault="0013507C">
      <w:pPr>
        <w:spacing w:after="160" w:line="259" w:lineRule="auto"/>
        <w:rPr>
          <w:sz w:val="28"/>
          <w:szCs w:val="28"/>
          <w:lang w:val="en-IN"/>
        </w:rPr>
      </w:pPr>
      <w:r>
        <w:rPr>
          <w:sz w:val="28"/>
          <w:szCs w:val="28"/>
          <w:lang w:val="en-IN"/>
        </w:rPr>
        <w:t>This command is used to view the contents in the file.</w:t>
      </w:r>
    </w:p>
    <w:p w14:paraId="2173AD63" w14:textId="77777777" w:rsidR="00D65AE4" w:rsidRDefault="0013507C">
      <w:pPr>
        <w:spacing w:after="160" w:line="259" w:lineRule="auto"/>
        <w:rPr>
          <w:sz w:val="28"/>
          <w:szCs w:val="28"/>
          <w:lang w:val="en-IN"/>
        </w:rPr>
      </w:pPr>
      <w:r>
        <w:rPr>
          <w:sz w:val="28"/>
          <w:szCs w:val="28"/>
          <w:lang w:val="en-IN"/>
        </w:rPr>
        <w:t>Syntax :- $ cat filename.txt</w:t>
      </w:r>
    </w:p>
    <w:p w14:paraId="6DCF838E" w14:textId="77777777" w:rsidR="00D65AE4" w:rsidRDefault="0013507C">
      <w:pPr>
        <w:spacing w:after="160" w:line="259" w:lineRule="auto"/>
        <w:rPr>
          <w:sz w:val="28"/>
          <w:szCs w:val="28"/>
          <w:lang w:val="en-IN"/>
        </w:rPr>
      </w:pPr>
      <w:r>
        <w:rPr>
          <w:sz w:val="28"/>
          <w:szCs w:val="28"/>
          <w:lang w:val="en-IN"/>
        </w:rPr>
        <w:t>Output :-</w:t>
      </w:r>
    </w:p>
    <w:p w14:paraId="4CF6E18F" w14:textId="77777777" w:rsidR="00D65AE4" w:rsidRDefault="0013507C">
      <w:pPr>
        <w:spacing w:after="160" w:line="259" w:lineRule="auto"/>
        <w:rPr>
          <w:sz w:val="28"/>
          <w:szCs w:val="28"/>
          <w:lang w:val="en-IN"/>
        </w:rPr>
      </w:pPr>
      <w:r>
        <w:rPr>
          <w:noProof/>
          <w:sz w:val="28"/>
          <w:szCs w:val="28"/>
        </w:rPr>
        <w:drawing>
          <wp:inline distT="0" distB="0" distL="0" distR="0" wp14:anchorId="6A062F89" wp14:editId="0A5A9A87">
            <wp:extent cx="2697714" cy="487722"/>
            <wp:effectExtent l="0" t="0" r="0" b="0"/>
            <wp:docPr id="227" name="image17.png"/>
            <wp:cNvGraphicFramePr/>
            <a:graphic xmlns:a="http://schemas.openxmlformats.org/drawingml/2006/main">
              <a:graphicData uri="http://schemas.openxmlformats.org/drawingml/2006/picture">
                <pic:pic xmlns:pic="http://schemas.openxmlformats.org/drawingml/2006/picture">
                  <pic:nvPicPr>
                    <pic:cNvPr id="227" name="image17.png"/>
                    <pic:cNvPicPr/>
                  </pic:nvPicPr>
                  <pic:blipFill>
                    <a:blip r:embed="rId71"/>
                    <a:stretch>
                      <a:fillRect/>
                    </a:stretch>
                  </pic:blipFill>
                  <pic:spPr>
                    <a:xfrm>
                      <a:off x="0" y="0"/>
                      <a:ext cx="2697714" cy="487722"/>
                    </a:xfrm>
                    <a:prstGeom prst="rect">
                      <a:avLst/>
                    </a:prstGeom>
                  </pic:spPr>
                </pic:pic>
              </a:graphicData>
            </a:graphic>
          </wp:inline>
        </w:drawing>
      </w:r>
    </w:p>
    <w:p w14:paraId="36381845" w14:textId="77777777" w:rsidR="00D65AE4" w:rsidRDefault="00D65AE4">
      <w:pPr>
        <w:spacing w:after="160" w:line="259" w:lineRule="auto"/>
        <w:rPr>
          <w:sz w:val="28"/>
          <w:szCs w:val="28"/>
          <w:lang w:val="en-IN"/>
        </w:rPr>
      </w:pPr>
    </w:p>
    <w:p w14:paraId="2107E96F" w14:textId="77777777" w:rsidR="00D65AE4" w:rsidRDefault="0013507C">
      <w:pPr>
        <w:spacing w:after="160" w:line="259" w:lineRule="auto"/>
        <w:rPr>
          <w:sz w:val="28"/>
          <w:szCs w:val="28"/>
          <w:lang w:val="en-IN"/>
        </w:rPr>
      </w:pPr>
      <w:r>
        <w:rPr>
          <w:sz w:val="28"/>
          <w:szCs w:val="28"/>
          <w:lang w:val="en-IN"/>
        </w:rPr>
        <w:t>16. cat filename1 &gt; filename2</w:t>
      </w:r>
    </w:p>
    <w:p w14:paraId="4792FD0C" w14:textId="77777777" w:rsidR="00D65AE4" w:rsidRDefault="0013507C">
      <w:pPr>
        <w:spacing w:after="160" w:line="259" w:lineRule="auto"/>
        <w:rPr>
          <w:sz w:val="28"/>
          <w:szCs w:val="28"/>
          <w:lang w:val="en-IN"/>
        </w:rPr>
      </w:pPr>
      <w:r>
        <w:rPr>
          <w:sz w:val="28"/>
          <w:szCs w:val="28"/>
          <w:lang w:val="en-IN"/>
        </w:rPr>
        <w:t>This command is used to copy the content from one file to another file.</w:t>
      </w:r>
    </w:p>
    <w:p w14:paraId="6D029843" w14:textId="77777777" w:rsidR="00D65AE4" w:rsidRDefault="0013507C">
      <w:pPr>
        <w:spacing w:after="160" w:line="259" w:lineRule="auto"/>
        <w:rPr>
          <w:sz w:val="28"/>
          <w:szCs w:val="28"/>
          <w:lang w:val="en-IN"/>
        </w:rPr>
      </w:pPr>
      <w:r>
        <w:rPr>
          <w:sz w:val="28"/>
          <w:szCs w:val="28"/>
          <w:lang w:val="en-IN"/>
        </w:rPr>
        <w:t>Syntax :- $ cat filename1 &gt; filename2</w:t>
      </w:r>
    </w:p>
    <w:p w14:paraId="1798398E" w14:textId="77777777" w:rsidR="00D65AE4" w:rsidRDefault="0013507C">
      <w:pPr>
        <w:spacing w:after="160" w:line="259" w:lineRule="auto"/>
        <w:rPr>
          <w:sz w:val="28"/>
          <w:szCs w:val="28"/>
          <w:lang w:val="en-IN"/>
        </w:rPr>
      </w:pPr>
      <w:r>
        <w:rPr>
          <w:sz w:val="28"/>
          <w:szCs w:val="28"/>
          <w:lang w:val="en-IN"/>
        </w:rPr>
        <w:t>Output :-</w:t>
      </w:r>
    </w:p>
    <w:p w14:paraId="45E4AFC3" w14:textId="77777777" w:rsidR="00D65AE4" w:rsidRDefault="0013507C">
      <w:pPr>
        <w:spacing w:after="160" w:line="259" w:lineRule="auto"/>
        <w:rPr>
          <w:sz w:val="28"/>
          <w:szCs w:val="28"/>
          <w:lang w:val="en-IN"/>
        </w:rPr>
      </w:pPr>
      <w:r>
        <w:rPr>
          <w:noProof/>
          <w:sz w:val="28"/>
          <w:szCs w:val="28"/>
        </w:rPr>
        <w:drawing>
          <wp:inline distT="0" distB="0" distL="0" distR="0" wp14:anchorId="50E6D4E7" wp14:editId="42829409">
            <wp:extent cx="3490262" cy="198137"/>
            <wp:effectExtent l="0" t="0" r="0" b="0"/>
            <wp:docPr id="228" name="image7.png"/>
            <wp:cNvGraphicFramePr/>
            <a:graphic xmlns:a="http://schemas.openxmlformats.org/drawingml/2006/main">
              <a:graphicData uri="http://schemas.openxmlformats.org/drawingml/2006/picture">
                <pic:pic xmlns:pic="http://schemas.openxmlformats.org/drawingml/2006/picture">
                  <pic:nvPicPr>
                    <pic:cNvPr id="228" name="image7.png"/>
                    <pic:cNvPicPr/>
                  </pic:nvPicPr>
                  <pic:blipFill>
                    <a:blip r:embed="rId72"/>
                    <a:stretch>
                      <a:fillRect/>
                    </a:stretch>
                  </pic:blipFill>
                  <pic:spPr>
                    <a:xfrm>
                      <a:off x="0" y="0"/>
                      <a:ext cx="3490262" cy="198137"/>
                    </a:xfrm>
                    <a:prstGeom prst="rect">
                      <a:avLst/>
                    </a:prstGeom>
                  </pic:spPr>
                </pic:pic>
              </a:graphicData>
            </a:graphic>
          </wp:inline>
        </w:drawing>
      </w:r>
      <w:r>
        <w:rPr>
          <w:noProof/>
          <w:sz w:val="28"/>
          <w:szCs w:val="28"/>
        </w:rPr>
        <w:drawing>
          <wp:inline distT="0" distB="0" distL="0" distR="0" wp14:anchorId="2675E940" wp14:editId="1481F6C6">
            <wp:extent cx="4671465" cy="868755"/>
            <wp:effectExtent l="0" t="0" r="0" b="0"/>
            <wp:docPr id="229" name="image5.png"/>
            <wp:cNvGraphicFramePr/>
            <a:graphic xmlns:a="http://schemas.openxmlformats.org/drawingml/2006/main">
              <a:graphicData uri="http://schemas.openxmlformats.org/drawingml/2006/picture">
                <pic:pic xmlns:pic="http://schemas.openxmlformats.org/drawingml/2006/picture">
                  <pic:nvPicPr>
                    <pic:cNvPr id="229" name="image5.png"/>
                    <pic:cNvPicPr/>
                  </pic:nvPicPr>
                  <pic:blipFill>
                    <a:blip r:embed="rId73"/>
                    <a:stretch>
                      <a:fillRect/>
                    </a:stretch>
                  </pic:blipFill>
                  <pic:spPr>
                    <a:xfrm>
                      <a:off x="0" y="0"/>
                      <a:ext cx="4671465" cy="868755"/>
                    </a:xfrm>
                    <a:prstGeom prst="rect">
                      <a:avLst/>
                    </a:prstGeom>
                  </pic:spPr>
                </pic:pic>
              </a:graphicData>
            </a:graphic>
          </wp:inline>
        </w:drawing>
      </w:r>
    </w:p>
    <w:p w14:paraId="7137A800" w14:textId="1624E8C5" w:rsidR="00D65AE4" w:rsidRDefault="00D65AE4">
      <w:pPr>
        <w:spacing w:after="160" w:line="259" w:lineRule="auto"/>
        <w:rPr>
          <w:rFonts w:ascii="Calibri" w:eastAsia="Calibri" w:hAnsi="Calibri" w:cs="Calibri"/>
          <w:sz w:val="22"/>
          <w:szCs w:val="22"/>
          <w:lang w:val="en-IN"/>
        </w:rPr>
      </w:pPr>
    </w:p>
    <w:p w14:paraId="21029A38" w14:textId="7BE32936" w:rsidR="00566E5E" w:rsidRDefault="00566E5E">
      <w:pPr>
        <w:spacing w:after="160" w:line="259" w:lineRule="auto"/>
        <w:rPr>
          <w:rFonts w:ascii="Calibri" w:eastAsia="Calibri" w:hAnsi="Calibri" w:cs="Calibri"/>
          <w:sz w:val="22"/>
          <w:szCs w:val="22"/>
          <w:lang w:val="en-IN"/>
        </w:rPr>
      </w:pPr>
    </w:p>
    <w:p w14:paraId="54B0F8C6" w14:textId="24449D05" w:rsidR="00566E5E" w:rsidRDefault="00566E5E">
      <w:pPr>
        <w:spacing w:after="160" w:line="259" w:lineRule="auto"/>
        <w:rPr>
          <w:rFonts w:ascii="Calibri" w:eastAsia="Calibri" w:hAnsi="Calibri" w:cs="Calibri"/>
          <w:sz w:val="22"/>
          <w:szCs w:val="22"/>
          <w:lang w:val="en-IN"/>
        </w:rPr>
      </w:pPr>
    </w:p>
    <w:p w14:paraId="7748A187" w14:textId="3869BAA5" w:rsidR="00566E5E" w:rsidRDefault="00566E5E">
      <w:pPr>
        <w:spacing w:after="160" w:line="259" w:lineRule="auto"/>
        <w:rPr>
          <w:rFonts w:ascii="Calibri" w:eastAsia="Calibri" w:hAnsi="Calibri" w:cs="Calibri"/>
          <w:sz w:val="22"/>
          <w:szCs w:val="22"/>
          <w:lang w:val="en-IN"/>
        </w:rPr>
      </w:pPr>
    </w:p>
    <w:p w14:paraId="4B2A167F" w14:textId="28ADD5B6" w:rsidR="00566E5E" w:rsidRDefault="00566E5E">
      <w:pPr>
        <w:spacing w:after="160" w:line="259" w:lineRule="auto"/>
        <w:rPr>
          <w:rFonts w:ascii="Calibri" w:eastAsia="Calibri" w:hAnsi="Calibri" w:cs="Calibri"/>
          <w:sz w:val="22"/>
          <w:szCs w:val="22"/>
          <w:lang w:val="en-IN"/>
        </w:rPr>
      </w:pPr>
    </w:p>
    <w:p w14:paraId="2FEC7D36" w14:textId="1E8C4F25" w:rsidR="00566E5E" w:rsidRDefault="00566E5E">
      <w:pPr>
        <w:spacing w:after="160" w:line="259" w:lineRule="auto"/>
        <w:rPr>
          <w:rFonts w:ascii="Calibri" w:eastAsia="Calibri" w:hAnsi="Calibri" w:cs="Calibri"/>
          <w:sz w:val="22"/>
          <w:szCs w:val="22"/>
          <w:lang w:val="en-IN"/>
        </w:rPr>
      </w:pPr>
    </w:p>
    <w:p w14:paraId="07C4FFB5" w14:textId="2B927E40" w:rsidR="00566E5E" w:rsidRDefault="00566E5E">
      <w:pPr>
        <w:spacing w:after="160" w:line="259" w:lineRule="auto"/>
        <w:rPr>
          <w:rFonts w:ascii="Calibri" w:eastAsia="Calibri" w:hAnsi="Calibri" w:cs="Calibri"/>
          <w:sz w:val="22"/>
          <w:szCs w:val="22"/>
          <w:lang w:val="en-IN"/>
        </w:rPr>
      </w:pPr>
    </w:p>
    <w:p w14:paraId="2E021945" w14:textId="21903280" w:rsidR="00566E5E" w:rsidRDefault="00566E5E">
      <w:pPr>
        <w:spacing w:after="160" w:line="259" w:lineRule="auto"/>
        <w:rPr>
          <w:rFonts w:ascii="Calibri" w:eastAsia="Calibri" w:hAnsi="Calibri" w:cs="Calibri"/>
          <w:sz w:val="22"/>
          <w:szCs w:val="22"/>
          <w:lang w:val="en-IN"/>
        </w:rPr>
      </w:pPr>
    </w:p>
    <w:p w14:paraId="33EE2873" w14:textId="52929659" w:rsidR="00566E5E" w:rsidRDefault="00566E5E">
      <w:pPr>
        <w:spacing w:after="160" w:line="259" w:lineRule="auto"/>
        <w:rPr>
          <w:rFonts w:ascii="Calibri" w:eastAsia="Calibri" w:hAnsi="Calibri" w:cs="Calibri"/>
          <w:sz w:val="22"/>
          <w:szCs w:val="22"/>
          <w:lang w:val="en-IN"/>
        </w:rPr>
      </w:pPr>
    </w:p>
    <w:p w14:paraId="5C9EB49D" w14:textId="4F83D489" w:rsidR="00566E5E" w:rsidRDefault="00566E5E">
      <w:pPr>
        <w:spacing w:after="160" w:line="259" w:lineRule="auto"/>
        <w:rPr>
          <w:rFonts w:ascii="Calibri" w:eastAsia="Calibri" w:hAnsi="Calibri" w:cs="Calibri"/>
          <w:sz w:val="22"/>
          <w:szCs w:val="22"/>
          <w:lang w:val="en-IN"/>
        </w:rPr>
      </w:pPr>
    </w:p>
    <w:p w14:paraId="0F7D5C05" w14:textId="573FF3E5" w:rsidR="00566E5E" w:rsidRDefault="00566E5E">
      <w:pPr>
        <w:spacing w:after="160" w:line="259" w:lineRule="auto"/>
        <w:rPr>
          <w:rFonts w:ascii="Calibri" w:eastAsia="Calibri" w:hAnsi="Calibri" w:cs="Calibri"/>
          <w:sz w:val="22"/>
          <w:szCs w:val="22"/>
          <w:lang w:val="en-IN"/>
        </w:rPr>
      </w:pPr>
    </w:p>
    <w:p w14:paraId="4B7C8E5A" w14:textId="046DFDB2" w:rsidR="00566E5E" w:rsidRDefault="00566E5E">
      <w:pPr>
        <w:spacing w:after="160" w:line="259" w:lineRule="auto"/>
        <w:rPr>
          <w:rFonts w:ascii="Calibri" w:eastAsia="Calibri" w:hAnsi="Calibri" w:cs="Calibri"/>
          <w:sz w:val="22"/>
          <w:szCs w:val="22"/>
          <w:lang w:val="en-IN"/>
        </w:rPr>
      </w:pPr>
    </w:p>
    <w:p w14:paraId="0AAA57D4" w14:textId="43F82267" w:rsidR="00566E5E" w:rsidRDefault="00566E5E">
      <w:pPr>
        <w:spacing w:after="160" w:line="259" w:lineRule="auto"/>
        <w:rPr>
          <w:rFonts w:ascii="Calibri" w:eastAsia="Calibri" w:hAnsi="Calibri" w:cs="Calibri"/>
          <w:sz w:val="22"/>
          <w:szCs w:val="22"/>
          <w:lang w:val="en-IN"/>
        </w:rPr>
      </w:pPr>
    </w:p>
    <w:p w14:paraId="214CA0B6" w14:textId="13BE310C" w:rsidR="00566E5E" w:rsidRDefault="00566E5E">
      <w:pPr>
        <w:spacing w:after="160" w:line="259" w:lineRule="auto"/>
        <w:rPr>
          <w:rFonts w:ascii="Calibri" w:eastAsia="Calibri" w:hAnsi="Calibri" w:cs="Calibri"/>
          <w:sz w:val="22"/>
          <w:szCs w:val="22"/>
          <w:lang w:val="en-IN"/>
        </w:rPr>
      </w:pPr>
    </w:p>
    <w:p w14:paraId="026C656A" w14:textId="137B5500" w:rsidR="00566E5E" w:rsidRDefault="00566E5E">
      <w:pPr>
        <w:spacing w:after="160" w:line="259" w:lineRule="auto"/>
        <w:rPr>
          <w:rFonts w:ascii="Calibri" w:eastAsia="Calibri" w:hAnsi="Calibri" w:cs="Calibri"/>
          <w:sz w:val="22"/>
          <w:szCs w:val="22"/>
          <w:lang w:val="en-IN"/>
        </w:rPr>
      </w:pPr>
    </w:p>
    <w:p w14:paraId="7D788B09" w14:textId="147AC54B" w:rsidR="00566E5E" w:rsidRDefault="00566E5E">
      <w:pPr>
        <w:spacing w:after="160" w:line="259" w:lineRule="auto"/>
        <w:rPr>
          <w:rFonts w:ascii="Calibri" w:eastAsia="Calibri" w:hAnsi="Calibri" w:cs="Calibri"/>
          <w:sz w:val="22"/>
          <w:szCs w:val="22"/>
          <w:lang w:val="en-IN"/>
        </w:rPr>
      </w:pPr>
    </w:p>
    <w:p w14:paraId="44EF8CD0" w14:textId="34F9D4BD" w:rsidR="00566E5E" w:rsidRDefault="00566E5E">
      <w:pPr>
        <w:spacing w:after="160" w:line="259" w:lineRule="auto"/>
        <w:rPr>
          <w:rFonts w:ascii="Calibri" w:eastAsia="Calibri" w:hAnsi="Calibri" w:cs="Calibri"/>
          <w:sz w:val="22"/>
          <w:szCs w:val="22"/>
          <w:lang w:val="en-IN"/>
        </w:rPr>
      </w:pPr>
    </w:p>
    <w:p w14:paraId="6F6333F1" w14:textId="4BCCAA39" w:rsidR="00566E5E" w:rsidRDefault="00566E5E">
      <w:pPr>
        <w:spacing w:after="160" w:line="259" w:lineRule="auto"/>
        <w:rPr>
          <w:rFonts w:ascii="Calibri" w:eastAsia="Calibri" w:hAnsi="Calibri" w:cs="Calibri"/>
          <w:sz w:val="22"/>
          <w:szCs w:val="22"/>
          <w:lang w:val="en-IN"/>
        </w:rPr>
      </w:pPr>
    </w:p>
    <w:p w14:paraId="05AB2859" w14:textId="725C2D58" w:rsidR="00566E5E" w:rsidRDefault="00566E5E">
      <w:pPr>
        <w:spacing w:after="160" w:line="259" w:lineRule="auto"/>
        <w:rPr>
          <w:rFonts w:ascii="Calibri" w:eastAsia="Calibri" w:hAnsi="Calibri" w:cs="Calibri"/>
          <w:sz w:val="22"/>
          <w:szCs w:val="22"/>
          <w:lang w:val="en-IN"/>
        </w:rPr>
      </w:pPr>
    </w:p>
    <w:p w14:paraId="5544826D" w14:textId="404C7A5F" w:rsidR="008A21FD" w:rsidRDefault="008A21FD">
      <w:pPr>
        <w:spacing w:after="160" w:line="259" w:lineRule="auto"/>
        <w:rPr>
          <w:rFonts w:ascii="Calibri" w:eastAsia="Calibri" w:hAnsi="Calibri" w:cs="Calibri"/>
          <w:sz w:val="22"/>
          <w:szCs w:val="22"/>
          <w:lang w:val="en-IN"/>
        </w:rPr>
      </w:pPr>
    </w:p>
    <w:p w14:paraId="50FF6222" w14:textId="77777777" w:rsidR="008A21FD" w:rsidRDefault="008A21FD">
      <w:pPr>
        <w:spacing w:after="160" w:line="259" w:lineRule="auto"/>
        <w:rPr>
          <w:rFonts w:ascii="Calibri" w:eastAsia="Calibri" w:hAnsi="Calibri" w:cs="Calibri"/>
          <w:sz w:val="22"/>
          <w:szCs w:val="22"/>
          <w:lang w:val="en-IN"/>
        </w:rPr>
      </w:pPr>
    </w:p>
    <w:p w14:paraId="79B91A2B" w14:textId="4D2DE133" w:rsidR="00566E5E" w:rsidRDefault="00566E5E">
      <w:pPr>
        <w:spacing w:after="160" w:line="259" w:lineRule="auto"/>
        <w:rPr>
          <w:rFonts w:ascii="Calibri" w:eastAsia="Calibri" w:hAnsi="Calibri" w:cs="Calibri"/>
          <w:sz w:val="22"/>
          <w:szCs w:val="22"/>
          <w:lang w:val="en-IN"/>
        </w:rPr>
      </w:pPr>
    </w:p>
    <w:p w14:paraId="67228166" w14:textId="77777777" w:rsidR="00566E5E" w:rsidRDefault="00566E5E">
      <w:pPr>
        <w:spacing w:after="160" w:line="259" w:lineRule="auto"/>
        <w:rPr>
          <w:rFonts w:ascii="Calibri" w:eastAsia="Calibri" w:hAnsi="Calibri" w:cs="Calibri"/>
          <w:sz w:val="22"/>
          <w:szCs w:val="22"/>
          <w:lang w:val="en-IN"/>
        </w:rPr>
      </w:pPr>
    </w:p>
    <w:p w14:paraId="7F34F1DF" w14:textId="3331800A" w:rsidR="00D65AE4" w:rsidRDefault="00884F8D">
      <w:pPr>
        <w:pBdr>
          <w:top w:val="single" w:sz="8" w:space="2" w:color="000000"/>
        </w:pBdr>
        <w:spacing w:after="160" w:line="259" w:lineRule="auto"/>
        <w:rPr>
          <w:rFonts w:ascii="Calibri" w:eastAsia="Calibri" w:hAnsi="Calibri" w:cs="Calibri"/>
          <w:sz w:val="22"/>
          <w:szCs w:val="22"/>
          <w:lang w:val="en-IN"/>
        </w:rPr>
      </w:pPr>
      <w:r>
        <w:rPr>
          <w:noProof/>
        </w:rPr>
        <w:lastRenderedPageBreak/>
        <mc:AlternateContent>
          <mc:Choice Requires="wps">
            <w:drawing>
              <wp:anchor distT="0" distB="0" distL="114300" distR="114300" simplePos="0" relativeHeight="251661312" behindDoc="0" locked="0" layoutInCell="1" allowOverlap="1" wp14:anchorId="58E4B816" wp14:editId="5D5C262D">
                <wp:simplePos x="0" y="0"/>
                <wp:positionH relativeFrom="column">
                  <wp:posOffset>3924300</wp:posOffset>
                </wp:positionH>
                <wp:positionV relativeFrom="paragraph">
                  <wp:posOffset>241300</wp:posOffset>
                </wp:positionV>
                <wp:extent cx="2345690" cy="1574165"/>
                <wp:effectExtent l="15240" t="14605" r="10795" b="11430"/>
                <wp:wrapSquare wrapText="bothSides"/>
                <wp:docPr id="154727407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690" cy="1574165"/>
                        </a:xfrm>
                        <a:prstGeom prst="rect">
                          <a:avLst/>
                        </a:prstGeom>
                        <a:solidFill>
                          <a:srgbClr val="FFFFFF"/>
                        </a:solidFill>
                        <a:ln w="12700">
                          <a:solidFill>
                            <a:srgbClr val="C0504D"/>
                          </a:solidFill>
                          <a:miter lim="800000"/>
                          <a:headEnd type="none" w="sm" len="sm"/>
                          <a:tailEnd type="none" w="sm" len="sm"/>
                        </a:ln>
                      </wps:spPr>
                      <wps:txbx>
                        <w:txbxContent>
                          <w:p w14:paraId="6DF01997" w14:textId="77777777" w:rsidR="00D65AE4" w:rsidRDefault="00D65AE4">
                            <w:pPr>
                              <w:spacing w:after="160"/>
                            </w:pPr>
                          </w:p>
                          <w:p w14:paraId="2F12B263" w14:textId="77777777" w:rsidR="00D65AE4" w:rsidRDefault="0013507C">
                            <w:pPr>
                              <w:spacing w:after="160"/>
                            </w:pPr>
                            <w:r>
                              <w:rPr>
                                <w:rFonts w:ascii="Calibri" w:eastAsia="Calibri" w:hAnsi="Calibri" w:cs="Calibri"/>
                                <w:b/>
                                <w:color w:val="000000"/>
                                <w:sz w:val="22"/>
                              </w:rPr>
                              <w:t>Name:  NEHA ANTONY</w:t>
                            </w:r>
                          </w:p>
                          <w:p w14:paraId="7B52559B" w14:textId="77777777" w:rsidR="00D65AE4" w:rsidRDefault="0013507C">
                            <w:pPr>
                              <w:spacing w:after="160"/>
                            </w:pPr>
                            <w:r>
                              <w:rPr>
                                <w:rFonts w:ascii="Calibri" w:eastAsia="Calibri" w:hAnsi="Calibri" w:cs="Calibri"/>
                                <w:b/>
                                <w:color w:val="000000"/>
                                <w:sz w:val="22"/>
                              </w:rPr>
                              <w:t>Roll No: 23</w:t>
                            </w:r>
                          </w:p>
                          <w:p w14:paraId="20AB0CC1" w14:textId="77777777" w:rsidR="00D65AE4" w:rsidRDefault="0013507C">
                            <w:pPr>
                              <w:spacing w:after="160"/>
                            </w:pPr>
                            <w:proofErr w:type="spellStart"/>
                            <w:r>
                              <w:rPr>
                                <w:rFonts w:ascii="Calibri" w:eastAsia="Calibri" w:hAnsi="Calibri" w:cs="Calibri"/>
                                <w:b/>
                                <w:color w:val="000000"/>
                                <w:sz w:val="22"/>
                              </w:rPr>
                              <w:t>Batch:MCA-B</w:t>
                            </w:r>
                            <w:proofErr w:type="spellEnd"/>
                          </w:p>
                          <w:p w14:paraId="5D14FBE3" w14:textId="77777777" w:rsidR="00D65AE4" w:rsidRDefault="0013507C">
                            <w:pPr>
                              <w:spacing w:after="160"/>
                            </w:pPr>
                            <w:r>
                              <w:rPr>
                                <w:rFonts w:ascii="Calibri" w:eastAsia="Calibri" w:hAnsi="Calibri" w:cs="Calibri"/>
                                <w:b/>
                                <w:color w:val="000000"/>
                                <w:sz w:val="22"/>
                              </w:rPr>
                              <w:t>Date:28-03-2022</w:t>
                            </w:r>
                          </w:p>
                          <w:p w14:paraId="09102104" w14:textId="77777777" w:rsidR="00D65AE4" w:rsidRDefault="00D65AE4">
                            <w:pPr>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8E4B816" id="Text Box 4" o:spid="_x0000_s1029" type="#_x0000_t202" style="position:absolute;margin-left:309pt;margin-top:19pt;width:184.7pt;height:12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" strokecolor="#c0504d" strokeweight="1pt">
                <v:stroke startarrowwidth="narrow" startarrowlength="short" endarrowwidth="narrow" endarrowlength="short"/>
                <v:textbox>
                  <w:txbxContent>
                    <w:p w14:paraId="6DF01997" w14:textId="77777777" w:rsidR="00D65AE4" w:rsidRDefault="00D65AE4">
                      <w:pPr>
                        <w:spacing w:after="160"/>
                      </w:pPr>
                    </w:p>
                    <w:p w14:paraId="2F12B263" w14:textId="77777777" w:rsidR="00D65AE4" w:rsidRDefault="0013507C">
                      <w:pPr>
                        <w:spacing w:after="160"/>
                      </w:pPr>
                      <w:r>
                        <w:rPr>
                          <w:rFonts w:ascii="Calibri" w:eastAsia="Calibri" w:hAnsi="Calibri" w:cs="Calibri"/>
                          <w:b/>
                          <w:color w:val="000000"/>
                          <w:sz w:val="22"/>
                        </w:rPr>
                        <w:t>Name:  NEHA ANTONY</w:t>
                      </w:r>
                    </w:p>
                    <w:p w14:paraId="7B52559B" w14:textId="77777777" w:rsidR="00D65AE4" w:rsidRDefault="0013507C">
                      <w:pPr>
                        <w:spacing w:after="160"/>
                      </w:pPr>
                      <w:r>
                        <w:rPr>
                          <w:rFonts w:ascii="Calibri" w:eastAsia="Calibri" w:hAnsi="Calibri" w:cs="Calibri"/>
                          <w:b/>
                          <w:color w:val="000000"/>
                          <w:sz w:val="22"/>
                        </w:rPr>
                        <w:t>Roll No: 23</w:t>
                      </w:r>
                    </w:p>
                    <w:p w14:paraId="20AB0CC1" w14:textId="77777777" w:rsidR="00D65AE4" w:rsidRDefault="0013507C">
                      <w:pPr>
                        <w:spacing w:after="160"/>
                      </w:pPr>
                      <w:proofErr w:type="spellStart"/>
                      <w:r>
                        <w:rPr>
                          <w:rFonts w:ascii="Calibri" w:eastAsia="Calibri" w:hAnsi="Calibri" w:cs="Calibri"/>
                          <w:b/>
                          <w:color w:val="000000"/>
                          <w:sz w:val="22"/>
                        </w:rPr>
                        <w:t>Batch:MCA-B</w:t>
                      </w:r>
                      <w:proofErr w:type="spellEnd"/>
                    </w:p>
                    <w:p w14:paraId="5D14FBE3" w14:textId="77777777" w:rsidR="00D65AE4" w:rsidRDefault="0013507C">
                      <w:pPr>
                        <w:spacing w:after="160"/>
                      </w:pPr>
                      <w:r>
                        <w:rPr>
                          <w:rFonts w:ascii="Calibri" w:eastAsia="Calibri" w:hAnsi="Calibri" w:cs="Calibri"/>
                          <w:b/>
                          <w:color w:val="000000"/>
                          <w:sz w:val="22"/>
                        </w:rPr>
                        <w:t>Date:28-03-2022</w:t>
                      </w:r>
                    </w:p>
                    <w:p w14:paraId="09102104" w14:textId="77777777" w:rsidR="00D65AE4" w:rsidRDefault="00D65AE4">
                      <w:pPr>
                        <w:spacing w:after="160"/>
                      </w:pPr>
                    </w:p>
                  </w:txbxContent>
                </v:textbox>
                <w10:wrap type="square"/>
              </v:shape>
            </w:pict>
          </mc:Fallback>
        </mc:AlternateContent>
      </w:r>
    </w:p>
    <w:p w14:paraId="0BC4F34A" w14:textId="31CB12DA" w:rsidR="00D65AE4" w:rsidRPr="00566E5E" w:rsidRDefault="0013507C" w:rsidP="00566E5E">
      <w:pPr>
        <w:spacing w:after="160" w:line="259" w:lineRule="auto"/>
        <w:jc w:val="both"/>
        <w:rPr>
          <w:rFonts w:ascii="Calibri" w:eastAsia="Calibri" w:hAnsi="Calibri" w:cs="Calibri"/>
          <w:b/>
          <w:sz w:val="28"/>
          <w:szCs w:val="28"/>
          <w:u w:val="single"/>
          <w:lang w:val="en-IN"/>
        </w:rPr>
      </w:pPr>
      <w:r>
        <w:rPr>
          <w:rFonts w:ascii="Calibri" w:eastAsia="Calibri" w:hAnsi="Calibri" w:cs="Calibri"/>
          <w:b/>
          <w:color w:val="C55911"/>
          <w:sz w:val="28"/>
          <w:szCs w:val="28"/>
          <w:u w:val="single"/>
          <w:lang w:val="en-IN"/>
        </w:rPr>
        <w:t>NETWORKING &amp; SYSTEM ADMINISTRATION LAB</w:t>
      </w:r>
    </w:p>
    <w:p w14:paraId="1DB6029A" w14:textId="77777777" w:rsidR="00D65AE4" w:rsidRDefault="0013507C">
      <w:pPr>
        <w:spacing w:after="160" w:line="259" w:lineRule="auto"/>
        <w:rPr>
          <w:b/>
          <w:sz w:val="28"/>
          <w:szCs w:val="28"/>
          <w:u w:val="single"/>
          <w:lang w:val="en-IN"/>
        </w:rPr>
      </w:pPr>
      <w:r>
        <w:rPr>
          <w:b/>
          <w:sz w:val="28"/>
          <w:szCs w:val="28"/>
          <w:u w:val="single"/>
          <w:lang w:val="en-IN"/>
        </w:rPr>
        <w:t>Aim</w:t>
      </w:r>
    </w:p>
    <w:p w14:paraId="6A8E8192" w14:textId="77777777" w:rsidR="00D65AE4" w:rsidRDefault="0013507C">
      <w:pPr>
        <w:spacing w:after="160" w:line="259" w:lineRule="auto"/>
        <w:rPr>
          <w:sz w:val="32"/>
          <w:szCs w:val="32"/>
          <w:lang w:val="en-IN"/>
        </w:rPr>
      </w:pPr>
      <w:r>
        <w:rPr>
          <w:lang w:val="en-IN"/>
        </w:rPr>
        <w:t xml:space="preserve">Familiarization of the </w:t>
      </w:r>
      <w:proofErr w:type="spellStart"/>
      <w:r>
        <w:rPr>
          <w:lang w:val="en-IN"/>
        </w:rPr>
        <w:t>linux</w:t>
      </w:r>
      <w:proofErr w:type="spellEnd"/>
      <w:r>
        <w:rPr>
          <w:lang w:val="en-IN"/>
        </w:rPr>
        <w:t xml:space="preserve"> commands.</w:t>
      </w:r>
    </w:p>
    <w:p w14:paraId="780D9DA5" w14:textId="77777777" w:rsidR="00D65AE4" w:rsidRDefault="0013507C">
      <w:pPr>
        <w:spacing w:after="160" w:line="259" w:lineRule="auto"/>
        <w:rPr>
          <w:b/>
          <w:sz w:val="28"/>
          <w:szCs w:val="28"/>
          <w:u w:val="single"/>
          <w:lang w:val="en-IN"/>
        </w:rPr>
      </w:pPr>
      <w:r>
        <w:rPr>
          <w:b/>
          <w:sz w:val="28"/>
          <w:szCs w:val="28"/>
          <w:u w:val="single"/>
          <w:lang w:val="en-IN"/>
        </w:rPr>
        <w:t>Procedure</w:t>
      </w:r>
    </w:p>
    <w:p w14:paraId="3D65BA74" w14:textId="77777777" w:rsidR="00D65AE4" w:rsidRDefault="0013507C">
      <w:pPr>
        <w:numPr>
          <w:ilvl w:val="0"/>
          <w:numId w:val="1"/>
        </w:numPr>
        <w:pBdr>
          <w:top w:val="nil"/>
          <w:left w:val="nil"/>
          <w:bottom w:val="nil"/>
          <w:right w:val="nil"/>
          <w:between w:val="nil"/>
        </w:pBdr>
        <w:spacing w:after="160" w:line="259" w:lineRule="auto"/>
        <w:rPr>
          <w:color w:val="000000"/>
          <w:sz w:val="28"/>
          <w:szCs w:val="28"/>
          <w:lang w:val="en-IN"/>
        </w:rPr>
      </w:pPr>
      <w:r>
        <w:rPr>
          <w:color w:val="000000"/>
          <w:sz w:val="28"/>
          <w:szCs w:val="28"/>
          <w:lang w:val="en-IN"/>
        </w:rPr>
        <w:t>cat -n</w:t>
      </w:r>
    </w:p>
    <w:p w14:paraId="02AEC332" w14:textId="77777777" w:rsidR="00D65AE4" w:rsidRDefault="0013507C">
      <w:pPr>
        <w:spacing w:after="160" w:line="259" w:lineRule="auto"/>
        <w:ind w:left="360"/>
        <w:rPr>
          <w:sz w:val="28"/>
          <w:szCs w:val="28"/>
          <w:lang w:val="en-IN"/>
        </w:rPr>
      </w:pPr>
      <w:r>
        <w:rPr>
          <w:sz w:val="28"/>
          <w:szCs w:val="28"/>
          <w:lang w:val="en-IN"/>
        </w:rPr>
        <w:t>Used to display the content of the file with line numbers.</w:t>
      </w:r>
    </w:p>
    <w:p w14:paraId="0582FA7B" w14:textId="77777777" w:rsidR="00D65AE4" w:rsidRDefault="0013507C">
      <w:pPr>
        <w:spacing w:after="160" w:line="259" w:lineRule="auto"/>
        <w:rPr>
          <w:sz w:val="28"/>
          <w:szCs w:val="28"/>
          <w:lang w:val="en-IN"/>
        </w:rPr>
      </w:pPr>
      <w:r>
        <w:rPr>
          <w:sz w:val="28"/>
          <w:szCs w:val="28"/>
          <w:lang w:val="en-IN"/>
        </w:rPr>
        <w:t>Syntax :- $ cat -n filename.txt</w:t>
      </w:r>
    </w:p>
    <w:p w14:paraId="0CD005B3" w14:textId="77777777" w:rsidR="00D65AE4" w:rsidRDefault="0013507C">
      <w:pPr>
        <w:spacing w:after="160" w:line="259" w:lineRule="auto"/>
        <w:rPr>
          <w:sz w:val="28"/>
          <w:szCs w:val="28"/>
          <w:lang w:val="en-IN"/>
        </w:rPr>
      </w:pPr>
      <w:r>
        <w:rPr>
          <w:sz w:val="28"/>
          <w:szCs w:val="28"/>
          <w:lang w:val="en-IN"/>
        </w:rPr>
        <w:t>Output :-</w:t>
      </w:r>
    </w:p>
    <w:p w14:paraId="2377534D" w14:textId="77777777" w:rsidR="00D65AE4" w:rsidRDefault="0013507C">
      <w:pPr>
        <w:spacing w:after="160" w:line="259" w:lineRule="auto"/>
        <w:rPr>
          <w:sz w:val="28"/>
          <w:szCs w:val="28"/>
          <w:lang w:val="en-IN"/>
        </w:rPr>
      </w:pPr>
      <w:r>
        <w:rPr>
          <w:noProof/>
          <w:sz w:val="28"/>
          <w:szCs w:val="28"/>
        </w:rPr>
        <w:drawing>
          <wp:inline distT="0" distB="0" distL="0" distR="0" wp14:anchorId="5976F9A2" wp14:editId="4453AD4B">
            <wp:extent cx="4496190" cy="876376"/>
            <wp:effectExtent l="0" t="0" r="0" b="0"/>
            <wp:docPr id="2087597118" name="image7.png"/>
            <wp:cNvGraphicFramePr/>
            <a:graphic xmlns:a="http://schemas.openxmlformats.org/drawingml/2006/main">
              <a:graphicData uri="http://schemas.openxmlformats.org/drawingml/2006/picture">
                <pic:pic xmlns:pic="http://schemas.openxmlformats.org/drawingml/2006/picture">
                  <pic:nvPicPr>
                    <pic:cNvPr id="2087597118" name="image7.png"/>
                    <pic:cNvPicPr/>
                  </pic:nvPicPr>
                  <pic:blipFill>
                    <a:blip r:embed="rId74"/>
                    <a:stretch>
                      <a:fillRect/>
                    </a:stretch>
                  </pic:blipFill>
                  <pic:spPr>
                    <a:xfrm>
                      <a:off x="0" y="0"/>
                      <a:ext cx="4496190" cy="876376"/>
                    </a:xfrm>
                    <a:prstGeom prst="rect">
                      <a:avLst/>
                    </a:prstGeom>
                  </pic:spPr>
                </pic:pic>
              </a:graphicData>
            </a:graphic>
          </wp:inline>
        </w:drawing>
      </w:r>
    </w:p>
    <w:p w14:paraId="33C36CCB" w14:textId="77777777" w:rsidR="00D65AE4" w:rsidRDefault="0013507C">
      <w:pPr>
        <w:spacing w:after="160" w:line="259" w:lineRule="auto"/>
        <w:rPr>
          <w:sz w:val="28"/>
          <w:szCs w:val="28"/>
          <w:lang w:val="en-IN"/>
        </w:rPr>
      </w:pPr>
      <w:r>
        <w:rPr>
          <w:sz w:val="28"/>
          <w:szCs w:val="28"/>
          <w:lang w:val="en-IN"/>
        </w:rPr>
        <w:t>2. cat -b</w:t>
      </w:r>
    </w:p>
    <w:p w14:paraId="6B31870D" w14:textId="77777777" w:rsidR="00D65AE4" w:rsidRDefault="0013507C">
      <w:pPr>
        <w:spacing w:after="160" w:line="259" w:lineRule="auto"/>
        <w:rPr>
          <w:sz w:val="28"/>
          <w:szCs w:val="28"/>
          <w:lang w:val="en-IN"/>
        </w:rPr>
      </w:pPr>
      <w:r>
        <w:rPr>
          <w:sz w:val="28"/>
          <w:szCs w:val="28"/>
          <w:lang w:val="en-IN"/>
        </w:rPr>
        <w:t>This command is used to remove empty lines from the file</w:t>
      </w:r>
    </w:p>
    <w:p w14:paraId="6616FFB9" w14:textId="77777777" w:rsidR="00D65AE4" w:rsidRDefault="0013507C">
      <w:pPr>
        <w:spacing w:after="160" w:line="259" w:lineRule="auto"/>
        <w:rPr>
          <w:sz w:val="28"/>
          <w:szCs w:val="28"/>
          <w:lang w:val="en-IN"/>
        </w:rPr>
      </w:pPr>
      <w:r>
        <w:rPr>
          <w:sz w:val="28"/>
          <w:szCs w:val="28"/>
          <w:lang w:val="en-IN"/>
        </w:rPr>
        <w:t>Syntax :- $ cat -b filename.txt</w:t>
      </w:r>
    </w:p>
    <w:p w14:paraId="1B5D3BBE" w14:textId="77777777" w:rsidR="00D65AE4" w:rsidRDefault="0013507C">
      <w:pPr>
        <w:spacing w:after="160" w:line="259" w:lineRule="auto"/>
        <w:rPr>
          <w:sz w:val="28"/>
          <w:szCs w:val="28"/>
          <w:lang w:val="en-IN"/>
        </w:rPr>
      </w:pPr>
      <w:r>
        <w:rPr>
          <w:sz w:val="28"/>
          <w:szCs w:val="28"/>
          <w:lang w:val="en-IN"/>
        </w:rPr>
        <w:t>Output :-</w:t>
      </w:r>
    </w:p>
    <w:p w14:paraId="62C9B233" w14:textId="77777777" w:rsidR="00D65AE4" w:rsidRDefault="0013507C">
      <w:pPr>
        <w:spacing w:after="160" w:line="259" w:lineRule="auto"/>
        <w:rPr>
          <w:sz w:val="28"/>
          <w:szCs w:val="28"/>
          <w:lang w:val="en-IN"/>
        </w:rPr>
      </w:pPr>
      <w:r>
        <w:rPr>
          <w:noProof/>
          <w:sz w:val="28"/>
          <w:szCs w:val="28"/>
        </w:rPr>
        <w:drawing>
          <wp:inline distT="0" distB="0" distL="0" distR="0" wp14:anchorId="592BF03C" wp14:editId="05AC0D69">
            <wp:extent cx="5098222" cy="914479"/>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21" name="image1.png"/>
                    <pic:cNvPicPr/>
                  </pic:nvPicPr>
                  <pic:blipFill>
                    <a:blip r:embed="rId75"/>
                    <a:stretch>
                      <a:fillRect/>
                    </a:stretch>
                  </pic:blipFill>
                  <pic:spPr>
                    <a:xfrm>
                      <a:off x="0" y="0"/>
                      <a:ext cx="5098222" cy="914479"/>
                    </a:xfrm>
                    <a:prstGeom prst="rect">
                      <a:avLst/>
                    </a:prstGeom>
                  </pic:spPr>
                </pic:pic>
              </a:graphicData>
            </a:graphic>
          </wp:inline>
        </w:drawing>
      </w:r>
    </w:p>
    <w:p w14:paraId="6EC647FC" w14:textId="77777777" w:rsidR="00D65AE4" w:rsidRDefault="00D65AE4">
      <w:pPr>
        <w:spacing w:after="160" w:line="259" w:lineRule="auto"/>
        <w:rPr>
          <w:sz w:val="28"/>
          <w:szCs w:val="28"/>
          <w:lang w:val="en-IN"/>
        </w:rPr>
      </w:pPr>
    </w:p>
    <w:p w14:paraId="47C4793F" w14:textId="77777777" w:rsidR="00D65AE4" w:rsidRDefault="0013507C">
      <w:pPr>
        <w:spacing w:after="160" w:line="259" w:lineRule="auto"/>
        <w:rPr>
          <w:sz w:val="28"/>
          <w:szCs w:val="28"/>
          <w:lang w:val="en-IN"/>
        </w:rPr>
      </w:pPr>
      <w:r>
        <w:rPr>
          <w:sz w:val="28"/>
          <w:szCs w:val="28"/>
          <w:lang w:val="en-IN"/>
        </w:rPr>
        <w:t>3. touch</w:t>
      </w:r>
    </w:p>
    <w:p w14:paraId="576C328A" w14:textId="77777777" w:rsidR="00D65AE4" w:rsidRDefault="0013507C">
      <w:pPr>
        <w:spacing w:after="160" w:line="259" w:lineRule="auto"/>
        <w:rPr>
          <w:sz w:val="28"/>
          <w:szCs w:val="28"/>
          <w:lang w:val="en-IN"/>
        </w:rPr>
      </w:pPr>
      <w:r>
        <w:rPr>
          <w:sz w:val="28"/>
          <w:szCs w:val="28"/>
          <w:lang w:val="en-IN"/>
        </w:rPr>
        <w:t>The touch command is used to create a file. It can be anything, from an empty txt file to an empty zip file.</w:t>
      </w:r>
    </w:p>
    <w:p w14:paraId="6CDBAB00" w14:textId="77777777" w:rsidR="00D65AE4" w:rsidRDefault="0013507C">
      <w:pPr>
        <w:spacing w:after="160" w:line="259" w:lineRule="auto"/>
        <w:rPr>
          <w:sz w:val="28"/>
          <w:szCs w:val="28"/>
          <w:lang w:val="en-IN"/>
        </w:rPr>
      </w:pPr>
      <w:r>
        <w:rPr>
          <w:sz w:val="28"/>
          <w:szCs w:val="28"/>
          <w:lang w:val="en-IN"/>
        </w:rPr>
        <w:t>Syntax :- $ touch filename.txt</w:t>
      </w:r>
    </w:p>
    <w:p w14:paraId="423C1B28" w14:textId="77777777" w:rsidR="00D65AE4" w:rsidRDefault="0013507C">
      <w:pPr>
        <w:spacing w:after="160" w:line="259" w:lineRule="auto"/>
        <w:rPr>
          <w:sz w:val="28"/>
          <w:szCs w:val="28"/>
          <w:lang w:val="en-IN"/>
        </w:rPr>
      </w:pPr>
      <w:r>
        <w:rPr>
          <w:sz w:val="28"/>
          <w:szCs w:val="28"/>
          <w:lang w:val="en-IN"/>
        </w:rPr>
        <w:t>Output :-</w:t>
      </w:r>
    </w:p>
    <w:p w14:paraId="16EAA6A0" w14:textId="77777777" w:rsidR="00D65AE4" w:rsidRDefault="0013507C">
      <w:pPr>
        <w:spacing w:after="160" w:line="259" w:lineRule="auto"/>
        <w:rPr>
          <w:sz w:val="28"/>
          <w:szCs w:val="28"/>
          <w:lang w:val="en-IN"/>
        </w:rPr>
      </w:pPr>
      <w:r>
        <w:rPr>
          <w:noProof/>
          <w:sz w:val="28"/>
          <w:szCs w:val="28"/>
        </w:rPr>
        <w:drawing>
          <wp:inline distT="0" distB="0" distL="0" distR="0" wp14:anchorId="348B1FEE" wp14:editId="5854BC6F">
            <wp:extent cx="5372566" cy="152413"/>
            <wp:effectExtent l="0" t="0" r="0" b="0"/>
            <wp:docPr id="856331238" name="image3.png"/>
            <wp:cNvGraphicFramePr/>
            <a:graphic xmlns:a="http://schemas.openxmlformats.org/drawingml/2006/main">
              <a:graphicData uri="http://schemas.openxmlformats.org/drawingml/2006/picture">
                <pic:pic xmlns:pic="http://schemas.openxmlformats.org/drawingml/2006/picture">
                  <pic:nvPicPr>
                    <pic:cNvPr id="856331238" name="image3.png"/>
                    <pic:cNvPicPr/>
                  </pic:nvPicPr>
                  <pic:blipFill>
                    <a:blip r:embed="rId76"/>
                    <a:stretch>
                      <a:fillRect/>
                    </a:stretch>
                  </pic:blipFill>
                  <pic:spPr>
                    <a:xfrm>
                      <a:off x="0" y="0"/>
                      <a:ext cx="5372566" cy="152413"/>
                    </a:xfrm>
                    <a:prstGeom prst="rect">
                      <a:avLst/>
                    </a:prstGeom>
                  </pic:spPr>
                </pic:pic>
              </a:graphicData>
            </a:graphic>
          </wp:inline>
        </w:drawing>
      </w:r>
    </w:p>
    <w:p w14:paraId="4306FA7A" w14:textId="77777777" w:rsidR="00D65AE4" w:rsidRDefault="00D65AE4">
      <w:pPr>
        <w:spacing w:after="160" w:line="259" w:lineRule="auto"/>
        <w:rPr>
          <w:sz w:val="28"/>
          <w:szCs w:val="28"/>
          <w:lang w:val="en-IN"/>
        </w:rPr>
      </w:pPr>
    </w:p>
    <w:p w14:paraId="7DC3F68E" w14:textId="77777777" w:rsidR="00D65AE4" w:rsidRDefault="0013507C">
      <w:pPr>
        <w:spacing w:after="160" w:line="259" w:lineRule="auto"/>
        <w:rPr>
          <w:sz w:val="28"/>
          <w:szCs w:val="28"/>
          <w:lang w:val="en-IN"/>
        </w:rPr>
      </w:pPr>
      <w:r>
        <w:rPr>
          <w:sz w:val="28"/>
          <w:szCs w:val="28"/>
          <w:lang w:val="en-IN"/>
        </w:rPr>
        <w:t>4. echo</w:t>
      </w:r>
    </w:p>
    <w:p w14:paraId="61D6966D" w14:textId="77777777" w:rsidR="00D65AE4" w:rsidRDefault="0013507C">
      <w:pPr>
        <w:spacing w:after="160" w:line="259" w:lineRule="auto"/>
        <w:rPr>
          <w:sz w:val="28"/>
          <w:szCs w:val="28"/>
          <w:lang w:val="en-IN"/>
        </w:rPr>
      </w:pPr>
      <w:r>
        <w:rPr>
          <w:sz w:val="28"/>
          <w:szCs w:val="28"/>
          <w:lang w:val="en-IN"/>
        </w:rPr>
        <w:lastRenderedPageBreak/>
        <w:t xml:space="preserve">The "echo" command helps us move some data, usually text into a file. For example, if you want to create a new text file or add to an already made text file, you just need to type in, “echo hello, my name is </w:t>
      </w:r>
      <w:proofErr w:type="spellStart"/>
      <w:r>
        <w:rPr>
          <w:sz w:val="28"/>
          <w:szCs w:val="28"/>
          <w:lang w:val="en-IN"/>
        </w:rPr>
        <w:t>alok</w:t>
      </w:r>
      <w:proofErr w:type="spellEnd"/>
      <w:r>
        <w:rPr>
          <w:sz w:val="28"/>
          <w:szCs w:val="28"/>
          <w:lang w:val="en-IN"/>
        </w:rPr>
        <w:t xml:space="preserve"> &gt;&gt; new.txt”. You do not need to separate the spaces by using the backward slash here, because we put in two triangular brackets when we finish what we need to write.</w:t>
      </w:r>
    </w:p>
    <w:p w14:paraId="0055C2B8" w14:textId="77777777" w:rsidR="00D65AE4" w:rsidRDefault="0013507C">
      <w:pPr>
        <w:spacing w:after="160" w:line="259" w:lineRule="auto"/>
        <w:rPr>
          <w:sz w:val="28"/>
          <w:szCs w:val="28"/>
          <w:lang w:val="en-IN"/>
        </w:rPr>
      </w:pPr>
      <w:r>
        <w:rPr>
          <w:sz w:val="28"/>
          <w:szCs w:val="28"/>
          <w:lang w:val="en-IN"/>
        </w:rPr>
        <w:t xml:space="preserve">Syntax :- $ echo </w:t>
      </w:r>
      <w:proofErr w:type="spellStart"/>
      <w:r>
        <w:rPr>
          <w:sz w:val="28"/>
          <w:szCs w:val="28"/>
          <w:lang w:val="en-IN"/>
        </w:rPr>
        <w:t>hai</w:t>
      </w:r>
      <w:proofErr w:type="spellEnd"/>
      <w:r>
        <w:rPr>
          <w:sz w:val="28"/>
          <w:szCs w:val="28"/>
          <w:lang w:val="en-IN"/>
        </w:rPr>
        <w:t xml:space="preserve"> dear &gt;&gt; filename.txt</w:t>
      </w:r>
    </w:p>
    <w:p w14:paraId="751BCEA1" w14:textId="77777777" w:rsidR="00D65AE4" w:rsidRDefault="0013507C">
      <w:pPr>
        <w:spacing w:after="160" w:line="259" w:lineRule="auto"/>
        <w:rPr>
          <w:sz w:val="28"/>
          <w:szCs w:val="28"/>
          <w:lang w:val="en-IN"/>
        </w:rPr>
      </w:pPr>
      <w:r>
        <w:rPr>
          <w:sz w:val="28"/>
          <w:szCs w:val="28"/>
          <w:lang w:val="en-IN"/>
        </w:rPr>
        <w:t>Output :-</w:t>
      </w:r>
    </w:p>
    <w:p w14:paraId="46D2E2C3" w14:textId="77777777" w:rsidR="00D65AE4" w:rsidRDefault="00D65AE4">
      <w:pPr>
        <w:spacing w:after="160" w:line="259" w:lineRule="auto"/>
        <w:rPr>
          <w:sz w:val="28"/>
          <w:szCs w:val="28"/>
          <w:lang w:val="en-IN"/>
        </w:rPr>
      </w:pPr>
    </w:p>
    <w:p w14:paraId="235226D6" w14:textId="77777777" w:rsidR="00D65AE4" w:rsidRDefault="0013507C">
      <w:pPr>
        <w:spacing w:after="160" w:line="259" w:lineRule="auto"/>
        <w:rPr>
          <w:sz w:val="28"/>
          <w:szCs w:val="28"/>
          <w:lang w:val="en-IN"/>
        </w:rPr>
      </w:pPr>
      <w:r>
        <w:rPr>
          <w:noProof/>
          <w:sz w:val="28"/>
          <w:szCs w:val="28"/>
        </w:rPr>
        <w:drawing>
          <wp:inline distT="0" distB="0" distL="0" distR="0" wp14:anchorId="45CDD966" wp14:editId="0519E730">
            <wp:extent cx="6391275" cy="441325"/>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23" name="image10.png"/>
                    <pic:cNvPicPr/>
                  </pic:nvPicPr>
                  <pic:blipFill>
                    <a:blip r:embed="rId77"/>
                    <a:stretch>
                      <a:fillRect/>
                    </a:stretch>
                  </pic:blipFill>
                  <pic:spPr>
                    <a:xfrm>
                      <a:off x="0" y="0"/>
                      <a:ext cx="6391275" cy="441325"/>
                    </a:xfrm>
                    <a:prstGeom prst="rect">
                      <a:avLst/>
                    </a:prstGeom>
                  </pic:spPr>
                </pic:pic>
              </a:graphicData>
            </a:graphic>
          </wp:inline>
        </w:drawing>
      </w:r>
    </w:p>
    <w:p w14:paraId="21A8AAF9" w14:textId="77777777" w:rsidR="00D65AE4" w:rsidRDefault="0013507C">
      <w:pPr>
        <w:spacing w:after="160" w:line="259" w:lineRule="auto"/>
        <w:rPr>
          <w:sz w:val="28"/>
          <w:szCs w:val="28"/>
          <w:lang w:val="en-IN"/>
        </w:rPr>
      </w:pPr>
      <w:r>
        <w:rPr>
          <w:sz w:val="28"/>
          <w:szCs w:val="28"/>
          <w:lang w:val="en-IN"/>
        </w:rPr>
        <w:t>5. head</w:t>
      </w:r>
    </w:p>
    <w:p w14:paraId="5EB3D405" w14:textId="77777777" w:rsidR="00D65AE4" w:rsidRDefault="0013507C">
      <w:pPr>
        <w:spacing w:after="160" w:line="259" w:lineRule="auto"/>
        <w:rPr>
          <w:sz w:val="28"/>
          <w:szCs w:val="28"/>
          <w:lang w:val="en-IN"/>
        </w:rPr>
      </w:pPr>
      <w:r>
        <w:rPr>
          <w:sz w:val="28"/>
          <w:szCs w:val="28"/>
          <w:lang w:val="en-IN"/>
        </w:rPr>
        <w:t>This command is used to display the first N number of lines</w:t>
      </w:r>
    </w:p>
    <w:p w14:paraId="33D99B2F" w14:textId="77777777" w:rsidR="00D65AE4" w:rsidRDefault="0013507C">
      <w:pPr>
        <w:spacing w:after="160" w:line="259" w:lineRule="auto"/>
        <w:rPr>
          <w:sz w:val="28"/>
          <w:szCs w:val="28"/>
          <w:lang w:val="en-IN"/>
        </w:rPr>
      </w:pPr>
      <w:r>
        <w:rPr>
          <w:sz w:val="28"/>
          <w:szCs w:val="28"/>
          <w:lang w:val="en-IN"/>
        </w:rPr>
        <w:t>Syntax :- $ head filename.txt</w:t>
      </w:r>
    </w:p>
    <w:p w14:paraId="3E232BF9" w14:textId="77777777" w:rsidR="00D65AE4" w:rsidRDefault="0013507C">
      <w:pPr>
        <w:spacing w:after="160" w:line="259" w:lineRule="auto"/>
        <w:rPr>
          <w:sz w:val="28"/>
          <w:szCs w:val="28"/>
          <w:lang w:val="en-IN"/>
        </w:rPr>
      </w:pPr>
      <w:r>
        <w:rPr>
          <w:sz w:val="28"/>
          <w:szCs w:val="28"/>
          <w:lang w:val="en-IN"/>
        </w:rPr>
        <w:t>Output :-</w:t>
      </w:r>
    </w:p>
    <w:p w14:paraId="665AB763" w14:textId="77777777" w:rsidR="00D65AE4" w:rsidRDefault="0013507C">
      <w:pPr>
        <w:spacing w:after="160" w:line="259" w:lineRule="auto"/>
        <w:rPr>
          <w:sz w:val="28"/>
          <w:szCs w:val="28"/>
          <w:lang w:val="en-IN"/>
        </w:rPr>
      </w:pPr>
      <w:r>
        <w:rPr>
          <w:noProof/>
          <w:sz w:val="28"/>
          <w:szCs w:val="28"/>
        </w:rPr>
        <w:drawing>
          <wp:inline distT="0" distB="0" distL="0" distR="0" wp14:anchorId="4DC6DAB4" wp14:editId="60C1030E">
            <wp:extent cx="5715495" cy="990686"/>
            <wp:effectExtent l="0" t="0" r="0" b="0"/>
            <wp:docPr id="22" name="image5.png"/>
            <wp:cNvGraphicFramePr/>
            <a:graphic xmlns:a="http://schemas.openxmlformats.org/drawingml/2006/main">
              <a:graphicData uri="http://schemas.openxmlformats.org/drawingml/2006/picture">
                <pic:pic xmlns:pic="http://schemas.openxmlformats.org/drawingml/2006/picture">
                  <pic:nvPicPr>
                    <pic:cNvPr id="22" name="image5.png"/>
                    <pic:cNvPicPr/>
                  </pic:nvPicPr>
                  <pic:blipFill>
                    <a:blip r:embed="rId78"/>
                    <a:stretch>
                      <a:fillRect/>
                    </a:stretch>
                  </pic:blipFill>
                  <pic:spPr>
                    <a:xfrm>
                      <a:off x="0" y="0"/>
                      <a:ext cx="5715495" cy="990686"/>
                    </a:xfrm>
                    <a:prstGeom prst="rect">
                      <a:avLst/>
                    </a:prstGeom>
                  </pic:spPr>
                </pic:pic>
              </a:graphicData>
            </a:graphic>
          </wp:inline>
        </w:drawing>
      </w:r>
    </w:p>
    <w:p w14:paraId="413A3931" w14:textId="77777777" w:rsidR="00D65AE4" w:rsidRDefault="00D65AE4">
      <w:pPr>
        <w:spacing w:after="160" w:line="259" w:lineRule="auto"/>
        <w:rPr>
          <w:sz w:val="28"/>
          <w:szCs w:val="28"/>
          <w:lang w:val="en-IN"/>
        </w:rPr>
      </w:pPr>
    </w:p>
    <w:p w14:paraId="71B0D9AD" w14:textId="77777777" w:rsidR="00D65AE4" w:rsidRDefault="0013507C">
      <w:pPr>
        <w:spacing w:after="160" w:line="259" w:lineRule="auto"/>
        <w:rPr>
          <w:sz w:val="28"/>
          <w:szCs w:val="28"/>
          <w:lang w:val="en-IN"/>
        </w:rPr>
      </w:pPr>
      <w:r>
        <w:rPr>
          <w:sz w:val="28"/>
          <w:szCs w:val="28"/>
          <w:lang w:val="en-IN"/>
        </w:rPr>
        <w:t>6.  head -4</w:t>
      </w:r>
    </w:p>
    <w:p w14:paraId="289BA9A0" w14:textId="77777777" w:rsidR="00D65AE4" w:rsidRDefault="0013507C">
      <w:pPr>
        <w:spacing w:after="160" w:line="259" w:lineRule="auto"/>
        <w:rPr>
          <w:sz w:val="28"/>
          <w:szCs w:val="28"/>
          <w:lang w:val="en-IN"/>
        </w:rPr>
      </w:pPr>
      <w:r>
        <w:rPr>
          <w:sz w:val="28"/>
          <w:szCs w:val="28"/>
          <w:lang w:val="en-IN"/>
        </w:rPr>
        <w:t>This command is used to display the first 4 number of lines</w:t>
      </w:r>
    </w:p>
    <w:p w14:paraId="76C728A0" w14:textId="77777777" w:rsidR="00D65AE4" w:rsidRDefault="0013507C">
      <w:pPr>
        <w:spacing w:after="160" w:line="259" w:lineRule="auto"/>
        <w:rPr>
          <w:sz w:val="28"/>
          <w:szCs w:val="28"/>
          <w:lang w:val="en-IN"/>
        </w:rPr>
      </w:pPr>
      <w:r>
        <w:rPr>
          <w:sz w:val="28"/>
          <w:szCs w:val="28"/>
          <w:lang w:val="en-IN"/>
        </w:rPr>
        <w:t>Syntax :- $ head -4 filename.txt</w:t>
      </w:r>
    </w:p>
    <w:p w14:paraId="516E8998" w14:textId="77777777" w:rsidR="00D65AE4" w:rsidRDefault="0013507C">
      <w:pPr>
        <w:spacing w:after="160" w:line="259" w:lineRule="auto"/>
        <w:rPr>
          <w:sz w:val="28"/>
          <w:szCs w:val="28"/>
          <w:lang w:val="en-IN"/>
        </w:rPr>
      </w:pPr>
      <w:r>
        <w:rPr>
          <w:sz w:val="28"/>
          <w:szCs w:val="28"/>
          <w:lang w:val="en-IN"/>
        </w:rPr>
        <w:t>Output:-</w:t>
      </w:r>
    </w:p>
    <w:p w14:paraId="18A175A5" w14:textId="77777777" w:rsidR="00D65AE4" w:rsidRDefault="0013507C">
      <w:pPr>
        <w:spacing w:after="160" w:line="259" w:lineRule="auto"/>
        <w:rPr>
          <w:sz w:val="28"/>
          <w:szCs w:val="28"/>
          <w:lang w:val="en-IN"/>
        </w:rPr>
      </w:pPr>
      <w:r>
        <w:rPr>
          <w:noProof/>
          <w:sz w:val="28"/>
          <w:szCs w:val="28"/>
        </w:rPr>
        <w:drawing>
          <wp:inline distT="0" distB="0" distL="0" distR="0" wp14:anchorId="679F1DDB" wp14:editId="5E49385E">
            <wp:extent cx="5654530" cy="701101"/>
            <wp:effectExtent l="0" t="0" r="0" b="0"/>
            <wp:docPr id="25" name="image6.png"/>
            <wp:cNvGraphicFramePr/>
            <a:graphic xmlns:a="http://schemas.openxmlformats.org/drawingml/2006/main">
              <a:graphicData uri="http://schemas.openxmlformats.org/drawingml/2006/picture">
                <pic:pic xmlns:pic="http://schemas.openxmlformats.org/drawingml/2006/picture">
                  <pic:nvPicPr>
                    <pic:cNvPr id="25" name="image6.png"/>
                    <pic:cNvPicPr/>
                  </pic:nvPicPr>
                  <pic:blipFill>
                    <a:blip r:embed="rId79"/>
                    <a:stretch>
                      <a:fillRect/>
                    </a:stretch>
                  </pic:blipFill>
                  <pic:spPr>
                    <a:xfrm>
                      <a:off x="0" y="0"/>
                      <a:ext cx="5654530" cy="701101"/>
                    </a:xfrm>
                    <a:prstGeom prst="rect">
                      <a:avLst/>
                    </a:prstGeom>
                  </pic:spPr>
                </pic:pic>
              </a:graphicData>
            </a:graphic>
          </wp:inline>
        </w:drawing>
      </w:r>
    </w:p>
    <w:p w14:paraId="052B043A" w14:textId="77777777" w:rsidR="00D65AE4" w:rsidRDefault="0013507C">
      <w:pPr>
        <w:spacing w:after="160" w:line="259" w:lineRule="auto"/>
        <w:rPr>
          <w:sz w:val="28"/>
          <w:szCs w:val="28"/>
          <w:lang w:val="en-IN"/>
        </w:rPr>
      </w:pPr>
      <w:r>
        <w:rPr>
          <w:sz w:val="28"/>
          <w:szCs w:val="28"/>
          <w:lang w:val="en-IN"/>
        </w:rPr>
        <w:t>7. tail</w:t>
      </w:r>
    </w:p>
    <w:p w14:paraId="5E4DCAE8" w14:textId="77777777" w:rsidR="00D65AE4" w:rsidRDefault="0013507C">
      <w:pPr>
        <w:spacing w:after="160" w:line="259" w:lineRule="auto"/>
        <w:rPr>
          <w:sz w:val="28"/>
          <w:szCs w:val="28"/>
          <w:lang w:val="en-IN"/>
        </w:rPr>
      </w:pPr>
      <w:r>
        <w:rPr>
          <w:sz w:val="28"/>
          <w:szCs w:val="28"/>
          <w:lang w:val="en-IN"/>
        </w:rPr>
        <w:t>This command is used to display the last N number of lines</w:t>
      </w:r>
    </w:p>
    <w:p w14:paraId="696E1C11" w14:textId="77777777" w:rsidR="00D65AE4" w:rsidRDefault="0013507C">
      <w:pPr>
        <w:spacing w:after="160" w:line="259" w:lineRule="auto"/>
        <w:rPr>
          <w:sz w:val="28"/>
          <w:szCs w:val="28"/>
          <w:lang w:val="en-IN"/>
        </w:rPr>
      </w:pPr>
      <w:r>
        <w:rPr>
          <w:sz w:val="28"/>
          <w:szCs w:val="28"/>
          <w:lang w:val="en-IN"/>
        </w:rPr>
        <w:t>Syntax :- $tail filename.txt</w:t>
      </w:r>
    </w:p>
    <w:p w14:paraId="4037A6B2" w14:textId="77777777" w:rsidR="00D65AE4" w:rsidRDefault="0013507C">
      <w:pPr>
        <w:spacing w:after="160" w:line="259" w:lineRule="auto"/>
        <w:rPr>
          <w:sz w:val="28"/>
          <w:szCs w:val="28"/>
          <w:lang w:val="en-IN"/>
        </w:rPr>
      </w:pPr>
      <w:r>
        <w:rPr>
          <w:sz w:val="28"/>
          <w:szCs w:val="28"/>
          <w:lang w:val="en-IN"/>
        </w:rPr>
        <w:t>Output :-</w:t>
      </w:r>
    </w:p>
    <w:p w14:paraId="3202D16F" w14:textId="77777777" w:rsidR="00D65AE4" w:rsidRDefault="0013507C">
      <w:pPr>
        <w:spacing w:after="160" w:line="259" w:lineRule="auto"/>
        <w:rPr>
          <w:sz w:val="28"/>
          <w:szCs w:val="28"/>
          <w:lang w:val="en-IN"/>
        </w:rPr>
      </w:pPr>
      <w:r>
        <w:rPr>
          <w:noProof/>
          <w:sz w:val="28"/>
          <w:szCs w:val="28"/>
        </w:rPr>
        <w:lastRenderedPageBreak/>
        <w:drawing>
          <wp:inline distT="0" distB="0" distL="0" distR="0" wp14:anchorId="3A0457DF" wp14:editId="53ABEB2A">
            <wp:extent cx="4435224" cy="1005927"/>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24" name="image9.png"/>
                    <pic:cNvPicPr/>
                  </pic:nvPicPr>
                  <pic:blipFill>
                    <a:blip r:embed="rId80"/>
                    <a:stretch>
                      <a:fillRect/>
                    </a:stretch>
                  </pic:blipFill>
                  <pic:spPr>
                    <a:xfrm>
                      <a:off x="0" y="0"/>
                      <a:ext cx="4435224" cy="1005927"/>
                    </a:xfrm>
                    <a:prstGeom prst="rect">
                      <a:avLst/>
                    </a:prstGeom>
                  </pic:spPr>
                </pic:pic>
              </a:graphicData>
            </a:graphic>
          </wp:inline>
        </w:drawing>
      </w:r>
    </w:p>
    <w:p w14:paraId="31294FD7" w14:textId="77777777" w:rsidR="00D65AE4" w:rsidRDefault="00D65AE4">
      <w:pPr>
        <w:spacing w:after="160" w:line="259" w:lineRule="auto"/>
        <w:rPr>
          <w:sz w:val="28"/>
          <w:szCs w:val="28"/>
          <w:lang w:val="en-IN"/>
        </w:rPr>
      </w:pPr>
    </w:p>
    <w:p w14:paraId="18E8ADA5" w14:textId="77777777" w:rsidR="00D65AE4" w:rsidRDefault="0013507C">
      <w:pPr>
        <w:spacing w:after="160" w:line="259" w:lineRule="auto"/>
        <w:rPr>
          <w:sz w:val="28"/>
          <w:szCs w:val="28"/>
          <w:lang w:val="en-IN"/>
        </w:rPr>
      </w:pPr>
      <w:r>
        <w:rPr>
          <w:sz w:val="28"/>
          <w:szCs w:val="28"/>
          <w:lang w:val="en-IN"/>
        </w:rPr>
        <w:t>8. cut -d- -f1</w:t>
      </w:r>
    </w:p>
    <w:p w14:paraId="315A51CF" w14:textId="77777777" w:rsidR="00D65AE4" w:rsidRDefault="0013507C">
      <w:pPr>
        <w:spacing w:after="160" w:line="259" w:lineRule="auto"/>
        <w:rPr>
          <w:sz w:val="28"/>
          <w:szCs w:val="28"/>
          <w:lang w:val="en-IN"/>
        </w:rPr>
      </w:pPr>
      <w:r>
        <w:rPr>
          <w:b/>
          <w:color w:val="273239"/>
          <w:sz w:val="26"/>
          <w:szCs w:val="26"/>
          <w:highlight w:val="white"/>
          <w:lang w:val="en-IN"/>
        </w:rPr>
        <w:t>. -f (field):</w:t>
      </w:r>
      <w:r>
        <w:rPr>
          <w:color w:val="273239"/>
          <w:sz w:val="26"/>
          <w:szCs w:val="26"/>
          <w:highlight w:val="white"/>
          <w:lang w:val="en-IN"/>
        </w:rPr>
        <w:t> </w:t>
      </w:r>
      <w:r>
        <w:rPr>
          <w:b/>
          <w:color w:val="273239"/>
          <w:sz w:val="26"/>
          <w:szCs w:val="26"/>
          <w:highlight w:val="white"/>
          <w:lang w:val="en-IN"/>
        </w:rPr>
        <w:t>-c</w:t>
      </w:r>
      <w:r>
        <w:rPr>
          <w:color w:val="273239"/>
          <w:sz w:val="26"/>
          <w:szCs w:val="26"/>
          <w:highlight w:val="white"/>
          <w:lang w:val="en-IN"/>
        </w:rPr>
        <w:t xml:space="preserve"> option is useful for fixed-length lines. Most </w:t>
      </w:r>
      <w:proofErr w:type="spellStart"/>
      <w:r>
        <w:rPr>
          <w:color w:val="273239"/>
          <w:sz w:val="26"/>
          <w:szCs w:val="26"/>
          <w:highlight w:val="white"/>
          <w:lang w:val="en-IN"/>
        </w:rPr>
        <w:t>unix</w:t>
      </w:r>
      <w:proofErr w:type="spellEnd"/>
      <w:r>
        <w:rPr>
          <w:color w:val="273239"/>
          <w:sz w:val="26"/>
          <w:szCs w:val="26"/>
          <w:highlight w:val="white"/>
          <w:lang w:val="en-IN"/>
        </w:rPr>
        <w:t xml:space="preserve"> files doesn’t have fixed-length lines. To extract the useful information you need to cut by fields rather than columns. List of the fields number specified must be separated by comma. </w:t>
      </w:r>
      <w:r>
        <w:rPr>
          <w:i/>
          <w:color w:val="273239"/>
          <w:sz w:val="26"/>
          <w:szCs w:val="26"/>
          <w:highlight w:val="white"/>
          <w:lang w:val="en-IN"/>
        </w:rPr>
        <w:t>Ranges are not described with -f option</w:t>
      </w:r>
      <w:r>
        <w:rPr>
          <w:color w:val="273239"/>
          <w:sz w:val="26"/>
          <w:szCs w:val="26"/>
          <w:highlight w:val="white"/>
          <w:lang w:val="en-IN"/>
        </w:rPr>
        <w:t>. </w:t>
      </w:r>
      <w:r>
        <w:rPr>
          <w:b/>
          <w:color w:val="273239"/>
          <w:sz w:val="26"/>
          <w:szCs w:val="26"/>
          <w:highlight w:val="white"/>
          <w:lang w:val="en-IN"/>
        </w:rPr>
        <w:t>cut </w:t>
      </w:r>
      <w:r>
        <w:rPr>
          <w:color w:val="273239"/>
          <w:sz w:val="26"/>
          <w:szCs w:val="26"/>
          <w:highlight w:val="white"/>
          <w:lang w:val="en-IN"/>
        </w:rPr>
        <w:t>uses </w:t>
      </w:r>
      <w:r>
        <w:rPr>
          <w:b/>
          <w:color w:val="273239"/>
          <w:sz w:val="26"/>
          <w:szCs w:val="26"/>
          <w:highlight w:val="white"/>
          <w:lang w:val="en-IN"/>
        </w:rPr>
        <w:t>tab </w:t>
      </w:r>
      <w:r>
        <w:rPr>
          <w:color w:val="273239"/>
          <w:sz w:val="26"/>
          <w:szCs w:val="26"/>
          <w:highlight w:val="white"/>
          <w:lang w:val="en-IN"/>
        </w:rPr>
        <w:t>as a default field delimiter but can also work with other delimiter by using </w:t>
      </w:r>
      <w:r>
        <w:rPr>
          <w:b/>
          <w:color w:val="273239"/>
          <w:sz w:val="26"/>
          <w:szCs w:val="26"/>
          <w:highlight w:val="white"/>
          <w:lang w:val="en-IN"/>
        </w:rPr>
        <w:t>-d</w:t>
      </w:r>
      <w:r>
        <w:rPr>
          <w:color w:val="273239"/>
          <w:sz w:val="26"/>
          <w:szCs w:val="26"/>
          <w:highlight w:val="white"/>
          <w:lang w:val="en-IN"/>
        </w:rPr>
        <w:t> option.</w:t>
      </w:r>
    </w:p>
    <w:p w14:paraId="710134E2" w14:textId="77777777" w:rsidR="00D65AE4" w:rsidRDefault="0013507C">
      <w:pPr>
        <w:spacing w:after="160" w:line="259" w:lineRule="auto"/>
        <w:rPr>
          <w:sz w:val="28"/>
          <w:szCs w:val="28"/>
          <w:lang w:val="en-IN"/>
        </w:rPr>
      </w:pPr>
      <w:r>
        <w:rPr>
          <w:sz w:val="28"/>
          <w:szCs w:val="28"/>
          <w:lang w:val="en-IN"/>
        </w:rPr>
        <w:t>Syntax :- $ cut -d- -f1 filename.txt</w:t>
      </w:r>
    </w:p>
    <w:p w14:paraId="5656B544" w14:textId="77777777" w:rsidR="00D65AE4" w:rsidRDefault="0013507C">
      <w:pPr>
        <w:spacing w:after="160" w:line="259" w:lineRule="auto"/>
        <w:rPr>
          <w:sz w:val="28"/>
          <w:szCs w:val="28"/>
          <w:lang w:val="en-IN"/>
        </w:rPr>
      </w:pPr>
      <w:r>
        <w:rPr>
          <w:sz w:val="28"/>
          <w:szCs w:val="28"/>
          <w:lang w:val="en-IN"/>
        </w:rPr>
        <w:t>Output :-</w:t>
      </w:r>
    </w:p>
    <w:p w14:paraId="5774D296" w14:textId="77777777" w:rsidR="00D65AE4" w:rsidRDefault="0013507C">
      <w:pPr>
        <w:spacing w:after="160" w:line="259" w:lineRule="auto"/>
        <w:rPr>
          <w:sz w:val="28"/>
          <w:szCs w:val="28"/>
          <w:lang w:val="en-IN"/>
        </w:rPr>
      </w:pPr>
      <w:r>
        <w:rPr>
          <w:noProof/>
          <w:sz w:val="28"/>
          <w:szCs w:val="28"/>
        </w:rPr>
        <w:drawing>
          <wp:inline distT="0" distB="0" distL="0" distR="0" wp14:anchorId="05698C58" wp14:editId="3D39B687">
            <wp:extent cx="5799323" cy="983065"/>
            <wp:effectExtent l="0" t="0" r="0" b="0"/>
            <wp:docPr id="27" name="image4.png"/>
            <wp:cNvGraphicFramePr/>
            <a:graphic xmlns:a="http://schemas.openxmlformats.org/drawingml/2006/main">
              <a:graphicData uri="http://schemas.openxmlformats.org/drawingml/2006/picture">
                <pic:pic xmlns:pic="http://schemas.openxmlformats.org/drawingml/2006/picture">
                  <pic:nvPicPr>
                    <pic:cNvPr id="27" name="image4.png"/>
                    <pic:cNvPicPr/>
                  </pic:nvPicPr>
                  <pic:blipFill>
                    <a:blip r:embed="rId81"/>
                    <a:stretch>
                      <a:fillRect/>
                    </a:stretch>
                  </pic:blipFill>
                  <pic:spPr>
                    <a:xfrm>
                      <a:off x="0" y="0"/>
                      <a:ext cx="5799323" cy="983065"/>
                    </a:xfrm>
                    <a:prstGeom prst="rect">
                      <a:avLst/>
                    </a:prstGeom>
                  </pic:spPr>
                </pic:pic>
              </a:graphicData>
            </a:graphic>
          </wp:inline>
        </w:drawing>
      </w:r>
    </w:p>
    <w:p w14:paraId="37BF9903" w14:textId="77777777" w:rsidR="00D65AE4" w:rsidRDefault="0013507C">
      <w:pPr>
        <w:spacing w:after="160" w:line="259" w:lineRule="auto"/>
        <w:rPr>
          <w:sz w:val="28"/>
          <w:szCs w:val="28"/>
          <w:lang w:val="en-IN"/>
        </w:rPr>
      </w:pPr>
      <w:r>
        <w:rPr>
          <w:noProof/>
          <w:sz w:val="28"/>
          <w:szCs w:val="28"/>
        </w:rPr>
        <w:drawing>
          <wp:inline distT="0" distB="0" distL="0" distR="0" wp14:anchorId="6A1C3979" wp14:editId="57D5CE64">
            <wp:extent cx="4831499" cy="899238"/>
            <wp:effectExtent l="0" t="0" r="0" b="0"/>
            <wp:docPr id="26" name="image8.png"/>
            <wp:cNvGraphicFramePr/>
            <a:graphic xmlns:a="http://schemas.openxmlformats.org/drawingml/2006/main">
              <a:graphicData uri="http://schemas.openxmlformats.org/drawingml/2006/picture">
                <pic:pic xmlns:pic="http://schemas.openxmlformats.org/drawingml/2006/picture">
                  <pic:nvPicPr>
                    <pic:cNvPr id="26" name="image8.png"/>
                    <pic:cNvPicPr/>
                  </pic:nvPicPr>
                  <pic:blipFill>
                    <a:blip r:embed="rId82"/>
                    <a:stretch>
                      <a:fillRect/>
                    </a:stretch>
                  </pic:blipFill>
                  <pic:spPr>
                    <a:xfrm>
                      <a:off x="0" y="0"/>
                      <a:ext cx="4831499" cy="899238"/>
                    </a:xfrm>
                    <a:prstGeom prst="rect">
                      <a:avLst/>
                    </a:prstGeom>
                  </pic:spPr>
                </pic:pic>
              </a:graphicData>
            </a:graphic>
          </wp:inline>
        </w:drawing>
      </w:r>
    </w:p>
    <w:p w14:paraId="4C5DDDBC" w14:textId="77777777" w:rsidR="00D65AE4" w:rsidRDefault="0013507C">
      <w:pPr>
        <w:spacing w:after="160" w:line="259" w:lineRule="auto"/>
        <w:rPr>
          <w:sz w:val="28"/>
          <w:szCs w:val="28"/>
          <w:lang w:val="en-IN"/>
        </w:rPr>
      </w:pPr>
      <w:r>
        <w:rPr>
          <w:sz w:val="28"/>
          <w:szCs w:val="28"/>
          <w:lang w:val="en-IN"/>
        </w:rPr>
        <w:t xml:space="preserve">9. cut -d- -f2 </w:t>
      </w:r>
    </w:p>
    <w:p w14:paraId="48104060" w14:textId="77777777" w:rsidR="00D65AE4" w:rsidRDefault="0013507C">
      <w:pPr>
        <w:spacing w:after="160" w:line="259" w:lineRule="auto"/>
        <w:rPr>
          <w:sz w:val="28"/>
          <w:szCs w:val="28"/>
          <w:lang w:val="en-IN"/>
        </w:rPr>
      </w:pPr>
      <w:r>
        <w:rPr>
          <w:sz w:val="28"/>
          <w:szCs w:val="28"/>
          <w:lang w:val="en-IN"/>
        </w:rPr>
        <w:t>This command is used to display files in the last modified order.</w:t>
      </w:r>
    </w:p>
    <w:p w14:paraId="32827CDD" w14:textId="77777777" w:rsidR="00D65AE4" w:rsidRDefault="0013507C">
      <w:pPr>
        <w:spacing w:after="160" w:line="259" w:lineRule="auto"/>
        <w:rPr>
          <w:sz w:val="28"/>
          <w:szCs w:val="28"/>
          <w:lang w:val="en-IN"/>
        </w:rPr>
      </w:pPr>
      <w:r>
        <w:rPr>
          <w:sz w:val="28"/>
          <w:szCs w:val="28"/>
          <w:lang w:val="en-IN"/>
        </w:rPr>
        <w:t>Syntax :- $ cut -d- -f2 filename.txt</w:t>
      </w:r>
    </w:p>
    <w:p w14:paraId="52FD09E5" w14:textId="77777777" w:rsidR="00D65AE4" w:rsidRDefault="0013507C">
      <w:pPr>
        <w:spacing w:after="160" w:line="259" w:lineRule="auto"/>
        <w:rPr>
          <w:sz w:val="28"/>
          <w:szCs w:val="28"/>
          <w:lang w:val="en-IN"/>
        </w:rPr>
      </w:pPr>
      <w:r>
        <w:rPr>
          <w:sz w:val="28"/>
          <w:szCs w:val="28"/>
          <w:lang w:val="en-IN"/>
        </w:rPr>
        <w:t>Output :-</w:t>
      </w:r>
    </w:p>
    <w:p w14:paraId="50716757" w14:textId="569F0525" w:rsidR="00D65AE4" w:rsidRDefault="0013507C">
      <w:pPr>
        <w:spacing w:after="160" w:line="259" w:lineRule="auto"/>
        <w:rPr>
          <w:rFonts w:ascii="Calibri" w:eastAsia="Calibri" w:hAnsi="Calibri" w:cs="Calibri"/>
          <w:sz w:val="22"/>
          <w:szCs w:val="22"/>
          <w:lang w:val="en-IN"/>
        </w:rPr>
      </w:pPr>
      <w:r>
        <w:rPr>
          <w:noProof/>
        </w:rPr>
        <w:drawing>
          <wp:inline distT="0" distB="0" distL="0" distR="0" wp14:anchorId="405BC0B3" wp14:editId="1AFC5BDC">
            <wp:extent cx="4610500" cy="830652"/>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83"/>
                    <a:stretch>
                      <a:fillRect/>
                    </a:stretch>
                  </pic:blipFill>
                  <pic:spPr>
                    <a:xfrm>
                      <a:off x="0" y="0"/>
                      <a:ext cx="4610500" cy="830652"/>
                    </a:xfrm>
                    <a:prstGeom prst="rect">
                      <a:avLst/>
                    </a:prstGeom>
                  </pic:spPr>
                </pic:pic>
              </a:graphicData>
            </a:graphic>
          </wp:inline>
        </w:drawing>
      </w:r>
    </w:p>
    <w:p w14:paraId="2D952F04" w14:textId="4F39665F" w:rsidR="00566E5E" w:rsidRDefault="00566E5E">
      <w:pPr>
        <w:spacing w:after="160" w:line="259" w:lineRule="auto"/>
        <w:rPr>
          <w:rFonts w:ascii="Calibri" w:eastAsia="Calibri" w:hAnsi="Calibri" w:cs="Calibri"/>
          <w:sz w:val="22"/>
          <w:szCs w:val="22"/>
          <w:lang w:val="en-IN"/>
        </w:rPr>
      </w:pPr>
    </w:p>
    <w:p w14:paraId="68193402" w14:textId="29ED2757" w:rsidR="00566E5E" w:rsidRDefault="00566E5E">
      <w:pPr>
        <w:spacing w:after="160" w:line="259" w:lineRule="auto"/>
        <w:rPr>
          <w:rFonts w:ascii="Calibri" w:eastAsia="Calibri" w:hAnsi="Calibri" w:cs="Calibri"/>
          <w:sz w:val="22"/>
          <w:szCs w:val="22"/>
          <w:lang w:val="en-IN"/>
        </w:rPr>
      </w:pPr>
    </w:p>
    <w:p w14:paraId="0A0AFCB1" w14:textId="628CBBBC" w:rsidR="00566E5E" w:rsidRDefault="00566E5E">
      <w:pPr>
        <w:spacing w:after="160" w:line="259" w:lineRule="auto"/>
        <w:rPr>
          <w:rFonts w:ascii="Calibri" w:eastAsia="Calibri" w:hAnsi="Calibri" w:cs="Calibri"/>
          <w:sz w:val="22"/>
          <w:szCs w:val="22"/>
          <w:lang w:val="en-IN"/>
        </w:rPr>
      </w:pPr>
    </w:p>
    <w:p w14:paraId="4C0B064B" w14:textId="70648119" w:rsidR="00566E5E" w:rsidRDefault="00566E5E">
      <w:pPr>
        <w:spacing w:after="160" w:line="259" w:lineRule="auto"/>
        <w:rPr>
          <w:rFonts w:ascii="Calibri" w:eastAsia="Calibri" w:hAnsi="Calibri" w:cs="Calibri"/>
          <w:sz w:val="22"/>
          <w:szCs w:val="22"/>
          <w:lang w:val="en-IN"/>
        </w:rPr>
      </w:pPr>
    </w:p>
    <w:p w14:paraId="09A82CC7" w14:textId="77777777" w:rsidR="00566E5E" w:rsidRDefault="00566E5E">
      <w:pPr>
        <w:spacing w:after="160" w:line="259" w:lineRule="auto"/>
        <w:rPr>
          <w:rFonts w:ascii="Calibri" w:eastAsia="Calibri" w:hAnsi="Calibri" w:cs="Calibri"/>
          <w:sz w:val="22"/>
          <w:szCs w:val="22"/>
          <w:lang w:val="en-IN"/>
        </w:rPr>
      </w:pPr>
    </w:p>
    <w:p w14:paraId="29964395" w14:textId="4C284765" w:rsidR="00D65AE4" w:rsidRDefault="00884F8D">
      <w:pPr>
        <w:spacing w:after="82" w:line="259" w:lineRule="auto"/>
        <w:ind w:left="-29" w:right="-119"/>
        <w:rPr>
          <w:color w:val="000000"/>
          <w:sz w:val="28"/>
          <w:szCs w:val="28"/>
          <w:lang w:val="en-IN"/>
        </w:rPr>
      </w:pPr>
      <w:r>
        <w:rPr>
          <w:rFonts w:ascii="Calibri" w:eastAsia="Calibri" w:hAnsi="Calibri" w:cs="Calibri"/>
          <w:noProof/>
          <w:sz w:val="22"/>
          <w:szCs w:val="22"/>
        </w:rPr>
        <w:lastRenderedPageBreak/>
        <mc:AlternateContent>
          <mc:Choice Requires="wpg">
            <w:drawing>
              <wp:inline distT="0" distB="0" distL="0" distR="0" wp14:anchorId="5E5CCFAD" wp14:editId="533FA84C">
                <wp:extent cx="6429375" cy="12065"/>
                <wp:effectExtent l="0" t="3810" r="3175" b="3175"/>
                <wp:docPr id="1547274069"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9375" cy="12065"/>
                          <a:chOff x="7159" y="6686050"/>
                          <a:chExt cx="21600" cy="21600"/>
                        </a:xfrm>
                      </wpg:grpSpPr>
                      <wpg:grpSp>
                        <wpg:cNvPr id="1547274070" name="Group 6"/>
                        <wpg:cNvGrpSpPr>
                          <a:grpSpLocks/>
                        </wpg:cNvGrpSpPr>
                        <wpg:grpSpPr bwMode="auto">
                          <a:xfrm>
                            <a:off x="7160" y="6686050"/>
                            <a:ext cx="21600" cy="21600"/>
                            <a:chOff x="0" y="0"/>
                            <a:chExt cx="21600" cy="21600"/>
                          </a:xfrm>
                        </wpg:grpSpPr>
                        <wps:wsp>
                          <wps:cNvPr id="1547274071" name="Text Box 7"/>
                          <wps:cNvSpPr txBox="1">
                            <a:spLocks noChangeArrowheads="1"/>
                          </wps:cNvSpPr>
                          <wps:spPr bwMode="auto">
                            <a:xfrm>
                              <a:off x="0" y="0"/>
                              <a:ext cx="21600" cy="21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CA5E5D" w14:textId="77777777" w:rsidR="00D65AE4" w:rsidRDefault="00D65AE4"/>
                            </w:txbxContent>
                          </wps:txbx>
                          <wps:bodyPr rot="0" vert="horz" wrap="square" lIns="91440" tIns="91440" rIns="91440" bIns="91440" anchor="ctr" anchorCtr="0" upright="1">
                            <a:noAutofit/>
                          </wps:bodyPr>
                        </wps:wsp>
                        <wps:wsp>
                          <wps:cNvPr id="1547274072" name="Freeform 8"/>
                          <wps:cNvSpPr>
                            <a:spLocks noChangeArrowheads="1"/>
                          </wps:cNvSpPr>
                          <wps:spPr bwMode="auto">
                            <a:xfrm>
                              <a:off x="0" y="0"/>
                              <a:ext cx="21600" cy="21600"/>
                            </a:xfrm>
                            <a:custGeom>
                              <a:avLst/>
                              <a:gdLst>
                                <a:gd name="T0" fmla="*/ 0 w 21600"/>
                                <a:gd name="T1" fmla="*/ 0 h 21600"/>
                                <a:gd name="T2" fmla="*/ 21600 w 21600"/>
                                <a:gd name="T3" fmla="*/ 0 h 21600"/>
                                <a:gd name="T4" fmla="*/ 21600 w 21600"/>
                                <a:gd name="T5" fmla="*/ 0 h 21600"/>
                                <a:gd name="T6" fmla="*/ 21600 w 21600"/>
                                <a:gd name="T7" fmla="*/ 21600 h 21600"/>
                                <a:gd name="T8" fmla="*/ 21600 w 21600"/>
                                <a:gd name="T9" fmla="*/ 21600 h 21600"/>
                                <a:gd name="T10" fmla="*/ 0 w 21600"/>
                                <a:gd name="T11" fmla="*/ 21600 h 21600"/>
                                <a:gd name="T12" fmla="*/ 0 w 21600"/>
                                <a:gd name="T13" fmla="*/ 21600 h 21600"/>
                                <a:gd name="T14" fmla="*/ 0 w 21600"/>
                                <a:gd name="T15" fmla="*/ 0 h 21600"/>
                              </a:gdLst>
                              <a:ahLst/>
                              <a:cxnLst>
                                <a:cxn ang="0">
                                  <a:pos x="T0" y="T1"/>
                                </a:cxn>
                                <a:cxn ang="0">
                                  <a:pos x="T2" y="T3"/>
                                </a:cxn>
                                <a:cxn ang="0">
                                  <a:pos x="T4" y="T5"/>
                                </a:cxn>
                                <a:cxn ang="0">
                                  <a:pos x="T6" y="T7"/>
                                </a:cxn>
                                <a:cxn ang="0">
                                  <a:pos x="T8" y="T9"/>
                                </a:cxn>
                                <a:cxn ang="0">
                                  <a:pos x="T10" y="T11"/>
                                </a:cxn>
                                <a:cxn ang="0">
                                  <a:pos x="T12" y="T13"/>
                                </a:cxn>
                                <a:cxn ang="0">
                                  <a:pos x="T14" y="T15"/>
                                </a:cxn>
                              </a:cxnLst>
                              <a:rect l="0" t="0" r="r" b="b"/>
                              <a:pathLst>
                                <a:path w="21600" h="21600">
                                  <a:moveTo>
                                    <a:pt x="0" y="0"/>
                                  </a:moveTo>
                                  <a:lnTo>
                                    <a:pt x="21600" y="0"/>
                                  </a:lnTo>
                                  <a:lnTo>
                                    <a:pt x="21600" y="21600"/>
                                  </a:lnTo>
                                  <a:lnTo>
                                    <a:pt x="0" y="21600"/>
                                  </a:lnTo>
                                  <a:lnTo>
                                    <a:pt x="0" y="0"/>
                                  </a:lnTo>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ctr" anchorCtr="0" upright="1">
                            <a:noAutofit/>
                          </wps:bodyPr>
                        </wps:wsp>
                      </wpg:grpSp>
                    </wpg:wgp>
                  </a:graphicData>
                </a:graphic>
              </wp:inline>
            </w:drawing>
          </mc:Choice>
          <mc:Fallback>
            <w:pict>
              <v:group w14:anchorId="5E5CCFAD" id="Group 5" o:spid="_x0000_s1030" style="width:506.25pt;height:.95pt;mso-position-horizontal-relative:char;mso-position-vertical-relative:line" coordorigin="71,66860" coordsize="21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">
                <v:group id="Group 6" o:spid="_x0000_s1031" style="position:absolute;left:71;top:66860;width:216;height:216"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">
                  <v:shape id="Text Box 7" o:spid="_x0000_s1032" type="#_x0000_t202" style="position:absolute;width:21600;height:21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" filled="f" stroked="f">
                    <v:textbox inset=",7.2pt,,7.2pt">
                      <w:txbxContent>
                        <w:p w14:paraId="0ACA5E5D" w14:textId="77777777" w:rsidR="00D65AE4" w:rsidRDefault="00D65AE4"/>
                      </w:txbxContent>
                    </v:textbox>
                  </v:shape>
                  <v:polyline id="Freeform 8" o:spid="_x0000_s1033" style="position:absolute;visibility:visible;mso-wrap-style:square;v-text-anchor:middle" points="0,0,21600,0,21600,21600,0,21600,0,0"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" fillcolor="black" stroked="f">
                    <v:path o:connecttype="custom" o:connectlocs="0,0;21600,0;21600,0;21600,21600;21600,21600;0,21600;0,21600;0,0" o:connectangles="0,0,0,0,0,0,0,0"/>
                  </v:polyline>
                </v:group>
                <w10:anchorlock/>
              </v:group>
            </w:pict>
          </mc:Fallback>
        </mc:AlternateContent>
      </w:r>
    </w:p>
    <w:tbl>
      <w:tblPr>
        <w:tblStyle w:val="Table1"/>
        <w:tblpPr w:leftFromText="180" w:rightFromText="180" w:vertAnchor="text" w:horzAnchor="margin" w:tblpXSpec="right" w:tblpYSpec="bottom"/>
        <w:tblW w:w="3672" w:type="dxa"/>
        <w:tblLayout w:type="fixed"/>
        <w:tblLook w:val="0400" w:firstRow="0" w:lastRow="0" w:firstColumn="0" w:lastColumn="0" w:noHBand="0" w:noVBand="1"/>
      </w:tblPr>
      <w:tblGrid>
        <w:gridCol w:w="3672"/>
      </w:tblGrid>
      <w:tr w:rsidR="00566E5E" w14:paraId="62CF9469" w14:textId="77777777" w:rsidTr="00566E5E">
        <w:trPr>
          <w:trHeight w:val="2458"/>
        </w:trPr>
        <w:tc>
          <w:tcPr>
            <w:tcW w:w="3672" w:type="dxa"/>
            <w:tcBorders>
              <w:top w:val="single" w:sz="8" w:space="0" w:color="C0504D"/>
              <w:left w:val="single" w:sz="8" w:space="0" w:color="C0504D"/>
              <w:bottom w:val="single" w:sz="8" w:space="0" w:color="C0504D"/>
              <w:right w:val="single" w:sz="8" w:space="0" w:color="C0504D"/>
            </w:tcBorders>
            <w:vAlign w:val="bottom"/>
          </w:tcPr>
          <w:p w14:paraId="1566E984" w14:textId="77777777" w:rsidR="00566E5E" w:rsidRDefault="00566E5E" w:rsidP="00566E5E">
            <w:pPr>
              <w:spacing w:after="139" w:line="259" w:lineRule="auto"/>
              <w:ind w:left="0"/>
              <w:rPr>
                <w:color w:val="000000"/>
              </w:rPr>
            </w:pPr>
          </w:p>
          <w:p w14:paraId="28191F3B" w14:textId="77777777" w:rsidR="00566E5E" w:rsidRDefault="00566E5E" w:rsidP="00566E5E">
            <w:pPr>
              <w:spacing w:after="139" w:line="259" w:lineRule="auto"/>
              <w:ind w:left="0"/>
              <w:rPr>
                <w:color w:val="000000"/>
              </w:rPr>
            </w:pPr>
            <w:r>
              <w:rPr>
                <w:rFonts w:ascii="Calibri" w:eastAsia="Calibri" w:hAnsi="Calibri" w:cs="Calibri"/>
                <w:b/>
                <w:color w:val="000000"/>
                <w:sz w:val="22"/>
                <w:szCs w:val="22"/>
              </w:rPr>
              <w:t>Name: NEHA ANTONY</w:t>
            </w:r>
          </w:p>
          <w:p w14:paraId="66CFEFB3" w14:textId="77777777" w:rsidR="00566E5E" w:rsidRDefault="00566E5E" w:rsidP="00566E5E">
            <w:pPr>
              <w:spacing w:after="136" w:line="259" w:lineRule="auto"/>
              <w:ind w:left="0"/>
              <w:rPr>
                <w:color w:val="000000"/>
              </w:rPr>
            </w:pPr>
            <w:r>
              <w:rPr>
                <w:rFonts w:ascii="Calibri" w:eastAsia="Calibri" w:hAnsi="Calibri" w:cs="Calibri"/>
                <w:b/>
                <w:color w:val="000000"/>
                <w:sz w:val="22"/>
                <w:szCs w:val="22"/>
              </w:rPr>
              <w:t>Roll No: 23</w:t>
            </w:r>
          </w:p>
          <w:p w14:paraId="522B9AFD" w14:textId="77777777" w:rsidR="00566E5E" w:rsidRDefault="00566E5E" w:rsidP="00566E5E">
            <w:pPr>
              <w:spacing w:after="139" w:line="259" w:lineRule="auto"/>
              <w:ind w:left="0"/>
              <w:rPr>
                <w:color w:val="000000"/>
              </w:rPr>
            </w:pPr>
            <w:r>
              <w:rPr>
                <w:rFonts w:ascii="Calibri" w:eastAsia="Calibri" w:hAnsi="Calibri" w:cs="Calibri"/>
                <w:b/>
                <w:color w:val="000000"/>
                <w:sz w:val="22"/>
                <w:szCs w:val="22"/>
              </w:rPr>
              <w:t>Batch: B</w:t>
            </w:r>
            <w:r>
              <w:rPr>
                <w:rFonts w:ascii="Calibri" w:eastAsia="Calibri" w:hAnsi="Calibri" w:cs="Calibri"/>
                <w:color w:val="000000"/>
                <w:sz w:val="22"/>
                <w:szCs w:val="22"/>
              </w:rPr>
              <w:t xml:space="preserve"> </w:t>
            </w:r>
          </w:p>
          <w:p w14:paraId="6DE5CA80" w14:textId="77777777" w:rsidR="00566E5E" w:rsidRDefault="00566E5E" w:rsidP="00566E5E">
            <w:pPr>
              <w:spacing w:after="136" w:line="259" w:lineRule="auto"/>
              <w:ind w:left="0"/>
              <w:rPr>
                <w:color w:val="000000"/>
              </w:rPr>
            </w:pPr>
            <w:r>
              <w:rPr>
                <w:rFonts w:ascii="Calibri" w:eastAsia="Calibri" w:hAnsi="Calibri" w:cs="Calibri"/>
                <w:b/>
                <w:color w:val="000000"/>
                <w:sz w:val="22"/>
                <w:szCs w:val="22"/>
              </w:rPr>
              <w:t>Date: 01/04/2022</w:t>
            </w:r>
            <w:r>
              <w:rPr>
                <w:rFonts w:ascii="Calibri" w:eastAsia="Calibri" w:hAnsi="Calibri" w:cs="Calibri"/>
                <w:color w:val="000000"/>
                <w:sz w:val="22"/>
                <w:szCs w:val="22"/>
              </w:rPr>
              <w:t xml:space="preserve"> </w:t>
            </w:r>
          </w:p>
          <w:p w14:paraId="2396949A" w14:textId="77777777" w:rsidR="00566E5E" w:rsidRDefault="00566E5E" w:rsidP="00566E5E">
            <w:pPr>
              <w:spacing w:line="259" w:lineRule="auto"/>
              <w:ind w:left="0"/>
              <w:rPr>
                <w:color w:val="000000"/>
              </w:rPr>
            </w:pPr>
            <w:r>
              <w:rPr>
                <w:rFonts w:ascii="Calibri" w:eastAsia="Calibri" w:hAnsi="Calibri" w:cs="Calibri"/>
                <w:color w:val="000000"/>
                <w:sz w:val="22"/>
                <w:szCs w:val="22"/>
              </w:rPr>
              <w:t xml:space="preserve"> </w:t>
            </w:r>
          </w:p>
        </w:tc>
      </w:tr>
    </w:tbl>
    <w:p w14:paraId="04AB6FD8" w14:textId="774D638C" w:rsidR="00D65AE4" w:rsidRDefault="00D65AE4">
      <w:pPr>
        <w:spacing w:after="218" w:line="259" w:lineRule="auto"/>
        <w:rPr>
          <w:color w:val="000000"/>
          <w:sz w:val="28"/>
          <w:szCs w:val="28"/>
          <w:lang w:val="en-IN"/>
        </w:rPr>
      </w:pPr>
    </w:p>
    <w:p w14:paraId="1D52972F" w14:textId="698A4C38" w:rsidR="00D65AE4" w:rsidRDefault="0013507C" w:rsidP="00566E5E">
      <w:pPr>
        <w:spacing w:after="100" w:line="259" w:lineRule="auto"/>
        <w:ind w:right="108"/>
        <w:rPr>
          <w:color w:val="000000"/>
          <w:sz w:val="28"/>
          <w:szCs w:val="28"/>
          <w:lang w:val="en-IN"/>
        </w:rPr>
      </w:pPr>
      <w:r>
        <w:rPr>
          <w:rFonts w:ascii="Calibri" w:eastAsia="Calibri" w:hAnsi="Calibri" w:cs="Calibri"/>
          <w:b/>
          <w:color w:val="C55911"/>
          <w:sz w:val="28"/>
          <w:szCs w:val="28"/>
          <w:u w:val="single"/>
          <w:lang w:val="en-IN"/>
        </w:rPr>
        <w:t>NETWORKING &amp; SYSTEM ADMINISTRATION LAB</w:t>
      </w:r>
      <w:r>
        <w:rPr>
          <w:rFonts w:ascii="Calibri" w:eastAsia="Calibri" w:hAnsi="Calibri" w:cs="Calibri"/>
          <w:b/>
          <w:color w:val="000000"/>
          <w:sz w:val="28"/>
          <w:szCs w:val="28"/>
          <w:lang w:val="en-IN"/>
        </w:rPr>
        <w:t xml:space="preserve"> </w:t>
      </w:r>
    </w:p>
    <w:p w14:paraId="047EA744" w14:textId="77777777" w:rsidR="00D65AE4" w:rsidRDefault="0013507C">
      <w:pPr>
        <w:spacing w:after="150" w:line="259" w:lineRule="auto"/>
        <w:ind w:left="-5" w:right="108"/>
        <w:rPr>
          <w:color w:val="000000"/>
          <w:sz w:val="28"/>
          <w:szCs w:val="28"/>
          <w:lang w:val="en-IN"/>
        </w:rPr>
      </w:pPr>
      <w:r>
        <w:rPr>
          <w:b/>
          <w:color w:val="000000"/>
          <w:sz w:val="28"/>
          <w:szCs w:val="28"/>
          <w:u w:val="single"/>
          <w:lang w:val="en-IN"/>
        </w:rPr>
        <w:t>Aim</w:t>
      </w:r>
      <w:r>
        <w:rPr>
          <w:b/>
          <w:color w:val="000000"/>
          <w:sz w:val="28"/>
          <w:szCs w:val="28"/>
          <w:lang w:val="en-IN"/>
        </w:rPr>
        <w:t xml:space="preserve"> </w:t>
      </w:r>
    </w:p>
    <w:p w14:paraId="09E3903B" w14:textId="77777777" w:rsidR="00D65AE4" w:rsidRDefault="0013507C">
      <w:pPr>
        <w:spacing w:after="162" w:line="260" w:lineRule="auto"/>
        <w:ind w:left="-5"/>
        <w:rPr>
          <w:color w:val="000000"/>
          <w:sz w:val="28"/>
          <w:szCs w:val="28"/>
          <w:lang w:val="en-IN"/>
        </w:rPr>
      </w:pPr>
      <w:r>
        <w:rPr>
          <w:color w:val="000000"/>
          <w:sz w:val="28"/>
          <w:szCs w:val="28"/>
          <w:lang w:val="en-IN"/>
        </w:rPr>
        <w:t xml:space="preserve">Familiarization of the </w:t>
      </w:r>
      <w:proofErr w:type="spellStart"/>
      <w:r>
        <w:rPr>
          <w:color w:val="000000"/>
          <w:sz w:val="28"/>
          <w:szCs w:val="28"/>
          <w:lang w:val="en-IN"/>
        </w:rPr>
        <w:t>linux</w:t>
      </w:r>
      <w:proofErr w:type="spellEnd"/>
      <w:r>
        <w:rPr>
          <w:color w:val="000000"/>
          <w:sz w:val="28"/>
          <w:szCs w:val="28"/>
          <w:lang w:val="en-IN"/>
        </w:rPr>
        <w:t xml:space="preserve"> commands. </w:t>
      </w:r>
    </w:p>
    <w:p w14:paraId="7A20E792" w14:textId="77777777" w:rsidR="00D65AE4" w:rsidRDefault="0013507C">
      <w:pPr>
        <w:spacing w:after="160" w:line="259" w:lineRule="auto"/>
        <w:rPr>
          <w:color w:val="000000"/>
          <w:sz w:val="28"/>
          <w:szCs w:val="28"/>
          <w:lang w:val="en-IN"/>
        </w:rPr>
      </w:pPr>
      <w:r>
        <w:rPr>
          <w:color w:val="000000"/>
          <w:sz w:val="28"/>
          <w:szCs w:val="28"/>
          <w:lang w:val="en-IN"/>
        </w:rPr>
        <w:t xml:space="preserve"> </w:t>
      </w:r>
    </w:p>
    <w:p w14:paraId="5B60B875" w14:textId="77777777" w:rsidR="00D65AE4" w:rsidRDefault="0013507C">
      <w:pPr>
        <w:spacing w:line="375" w:lineRule="auto"/>
        <w:ind w:left="-5" w:right="8451"/>
        <w:rPr>
          <w:b/>
          <w:color w:val="000000"/>
          <w:sz w:val="28"/>
          <w:szCs w:val="28"/>
          <w:lang w:val="en-IN"/>
        </w:rPr>
      </w:pPr>
      <w:r>
        <w:rPr>
          <w:b/>
          <w:color w:val="000000"/>
          <w:sz w:val="28"/>
          <w:szCs w:val="28"/>
          <w:u w:val="single"/>
          <w:lang w:val="en-IN"/>
        </w:rPr>
        <w:t>Procedure</w:t>
      </w:r>
      <w:r>
        <w:rPr>
          <w:b/>
          <w:color w:val="000000"/>
          <w:sz w:val="28"/>
          <w:szCs w:val="28"/>
          <w:lang w:val="en-IN"/>
        </w:rPr>
        <w:t xml:space="preserve"> </w:t>
      </w:r>
    </w:p>
    <w:p w14:paraId="28915A6A" w14:textId="77777777" w:rsidR="00D65AE4" w:rsidRDefault="0013507C">
      <w:pPr>
        <w:spacing w:line="375" w:lineRule="auto"/>
        <w:ind w:left="-5" w:right="8451"/>
        <w:rPr>
          <w:color w:val="000000"/>
          <w:sz w:val="28"/>
          <w:szCs w:val="28"/>
          <w:lang w:val="en-IN"/>
        </w:rPr>
      </w:pPr>
      <w:r>
        <w:rPr>
          <w:b/>
          <w:color w:val="000000"/>
          <w:sz w:val="28"/>
          <w:szCs w:val="28"/>
          <w:lang w:val="en-IN"/>
        </w:rPr>
        <w:t>1 cut -d ‘ ‘</w:t>
      </w:r>
    </w:p>
    <w:p w14:paraId="6B465C49" w14:textId="77777777" w:rsidR="00D65AE4" w:rsidRDefault="0013507C">
      <w:pPr>
        <w:tabs>
          <w:tab w:val="center" w:pos="5118"/>
        </w:tabs>
        <w:spacing w:after="162" w:line="260" w:lineRule="auto"/>
        <w:ind w:left="-15"/>
        <w:rPr>
          <w:color w:val="000000"/>
          <w:sz w:val="28"/>
          <w:szCs w:val="28"/>
          <w:lang w:val="en-IN"/>
        </w:rPr>
      </w:pPr>
      <w:r>
        <w:rPr>
          <w:b/>
          <w:color w:val="000000"/>
          <w:sz w:val="28"/>
          <w:szCs w:val="28"/>
          <w:lang w:val="en-IN"/>
        </w:rPr>
        <w:t xml:space="preserve"> </w:t>
      </w:r>
      <w:r>
        <w:rPr>
          <w:b/>
          <w:color w:val="000000"/>
          <w:sz w:val="28"/>
          <w:szCs w:val="28"/>
          <w:lang w:val="en-IN"/>
        </w:rPr>
        <w:tab/>
      </w:r>
      <w:r>
        <w:rPr>
          <w:rFonts w:ascii="Arial" w:eastAsia="Arial" w:hAnsi="Arial" w:cs="Arial"/>
          <w:color w:val="273239"/>
          <w:sz w:val="26"/>
          <w:szCs w:val="26"/>
          <w:highlight w:val="white"/>
          <w:lang w:val="en-IN"/>
        </w:rPr>
        <w:t>If -d option is used then it considered space as a field separator or delimiter:</w:t>
      </w:r>
      <w:r>
        <w:rPr>
          <w:color w:val="000000"/>
          <w:sz w:val="28"/>
          <w:szCs w:val="28"/>
          <w:lang w:val="en-IN"/>
        </w:rPr>
        <w:t xml:space="preserve"> </w:t>
      </w:r>
    </w:p>
    <w:p w14:paraId="054F5D2D" w14:textId="77777777" w:rsidR="00D65AE4" w:rsidRDefault="0013507C">
      <w:pPr>
        <w:tabs>
          <w:tab w:val="center" w:pos="1232"/>
          <w:tab w:val="center" w:pos="2506"/>
        </w:tabs>
        <w:spacing w:after="162" w:line="260" w:lineRule="auto"/>
        <w:ind w:left="-15"/>
        <w:rPr>
          <w:color w:val="000000"/>
          <w:sz w:val="28"/>
          <w:szCs w:val="28"/>
          <w:lang w:val="en-IN"/>
        </w:rPr>
      </w:pPr>
      <w:r>
        <w:rPr>
          <w:color w:val="000000"/>
          <w:sz w:val="28"/>
          <w:szCs w:val="28"/>
          <w:lang w:val="en-IN"/>
        </w:rPr>
        <w:t xml:space="preserve"> </w:t>
      </w:r>
      <w:r>
        <w:rPr>
          <w:color w:val="000000"/>
          <w:sz w:val="28"/>
          <w:szCs w:val="28"/>
          <w:lang w:val="en-IN"/>
        </w:rPr>
        <w:tab/>
        <w:t xml:space="preserve">Syntax :- </w:t>
      </w:r>
      <w:r>
        <w:rPr>
          <w:color w:val="000000"/>
          <w:sz w:val="28"/>
          <w:szCs w:val="28"/>
          <w:lang w:val="en-IN"/>
        </w:rPr>
        <w:tab/>
        <w:t>$ cut -d ‘ ‘ f2 filename</w:t>
      </w:r>
    </w:p>
    <w:p w14:paraId="50B6362D" w14:textId="77777777" w:rsidR="00D65AE4" w:rsidRDefault="0013507C">
      <w:pPr>
        <w:tabs>
          <w:tab w:val="center" w:pos="1232"/>
        </w:tabs>
        <w:spacing w:after="162" w:line="260" w:lineRule="auto"/>
        <w:ind w:left="-15"/>
        <w:rPr>
          <w:color w:val="000000"/>
          <w:sz w:val="28"/>
          <w:szCs w:val="28"/>
          <w:lang w:val="en-IN"/>
        </w:rPr>
      </w:pPr>
      <w:r>
        <w:rPr>
          <w:color w:val="000000"/>
          <w:sz w:val="28"/>
          <w:szCs w:val="28"/>
          <w:lang w:val="en-IN"/>
        </w:rPr>
        <w:t xml:space="preserve"> </w:t>
      </w:r>
      <w:r>
        <w:rPr>
          <w:color w:val="000000"/>
          <w:sz w:val="28"/>
          <w:szCs w:val="28"/>
          <w:lang w:val="en-IN"/>
        </w:rPr>
        <w:tab/>
        <w:t xml:space="preserve">Output :- </w:t>
      </w:r>
    </w:p>
    <w:p w14:paraId="79494A57" w14:textId="77777777" w:rsidR="00D65AE4" w:rsidRDefault="0013507C">
      <w:pPr>
        <w:spacing w:after="85" w:line="259" w:lineRule="auto"/>
        <w:ind w:right="2977"/>
        <w:jc w:val="center"/>
        <w:rPr>
          <w:color w:val="000000"/>
          <w:sz w:val="28"/>
          <w:szCs w:val="28"/>
          <w:lang w:val="en-IN"/>
        </w:rPr>
      </w:pPr>
      <w:r>
        <w:rPr>
          <w:noProof/>
        </w:rPr>
        <w:drawing>
          <wp:inline distT="0" distB="0" distL="0" distR="0" wp14:anchorId="4877ADE8" wp14:editId="3257892E">
            <wp:extent cx="3566469" cy="723963"/>
            <wp:effectExtent l="0" t="0" r="0" b="0"/>
            <wp:docPr id="4745" name="image1.png"/>
            <wp:cNvGraphicFramePr/>
            <a:graphic xmlns:a="http://schemas.openxmlformats.org/drawingml/2006/main">
              <a:graphicData uri="http://schemas.openxmlformats.org/drawingml/2006/picture">
                <pic:pic xmlns:pic="http://schemas.openxmlformats.org/drawingml/2006/picture">
                  <pic:nvPicPr>
                    <pic:cNvPr id="4745" name="image1.png"/>
                    <pic:cNvPicPr/>
                  </pic:nvPicPr>
                  <pic:blipFill>
                    <a:blip r:embed="rId84"/>
                    <a:stretch>
                      <a:fillRect/>
                    </a:stretch>
                  </pic:blipFill>
                  <pic:spPr>
                    <a:xfrm>
                      <a:off x="0" y="0"/>
                      <a:ext cx="3566469" cy="723963"/>
                    </a:xfrm>
                    <a:prstGeom prst="rect">
                      <a:avLst/>
                    </a:prstGeom>
                  </pic:spPr>
                </pic:pic>
              </a:graphicData>
            </a:graphic>
          </wp:inline>
        </w:drawing>
      </w:r>
      <w:r>
        <w:rPr>
          <w:color w:val="000000"/>
          <w:sz w:val="28"/>
          <w:szCs w:val="28"/>
          <w:lang w:val="en-IN"/>
        </w:rPr>
        <w:t xml:space="preserve"> </w:t>
      </w:r>
    </w:p>
    <w:p w14:paraId="0BB5DE53" w14:textId="77777777" w:rsidR="00D65AE4" w:rsidRDefault="0013507C">
      <w:pPr>
        <w:spacing w:after="155" w:line="259" w:lineRule="auto"/>
        <w:ind w:left="2160"/>
        <w:rPr>
          <w:color w:val="000000"/>
          <w:sz w:val="28"/>
          <w:szCs w:val="28"/>
          <w:lang w:val="en-IN"/>
        </w:rPr>
      </w:pPr>
      <w:r>
        <w:rPr>
          <w:color w:val="000000"/>
          <w:sz w:val="28"/>
          <w:szCs w:val="28"/>
          <w:lang w:val="en-IN"/>
        </w:rPr>
        <w:t xml:space="preserve"> </w:t>
      </w:r>
    </w:p>
    <w:p w14:paraId="5B1ECD39" w14:textId="77777777" w:rsidR="00D65AE4" w:rsidRDefault="0013507C">
      <w:pPr>
        <w:spacing w:after="162" w:line="259" w:lineRule="auto"/>
        <w:rPr>
          <w:color w:val="000000"/>
          <w:sz w:val="28"/>
          <w:szCs w:val="28"/>
          <w:lang w:val="en-IN"/>
        </w:rPr>
      </w:pPr>
      <w:r>
        <w:rPr>
          <w:color w:val="000000"/>
          <w:sz w:val="28"/>
          <w:szCs w:val="28"/>
          <w:lang w:val="en-IN"/>
        </w:rPr>
        <w:t xml:space="preserve"> </w:t>
      </w:r>
    </w:p>
    <w:p w14:paraId="47B3F0F4" w14:textId="77777777" w:rsidR="00D65AE4" w:rsidRDefault="0013507C">
      <w:pPr>
        <w:keepNext/>
        <w:keepLines/>
        <w:spacing w:after="151" w:line="260" w:lineRule="auto"/>
        <w:ind w:left="-5"/>
        <w:outlineLvl w:val="0"/>
        <w:rPr>
          <w:b/>
          <w:color w:val="000000"/>
          <w:sz w:val="28"/>
          <w:szCs w:val="28"/>
          <w:lang w:val="en-IN"/>
        </w:rPr>
      </w:pPr>
      <w:r>
        <w:rPr>
          <w:b/>
          <w:color w:val="000000"/>
          <w:sz w:val="28"/>
          <w:szCs w:val="28"/>
          <w:lang w:val="en-IN"/>
        </w:rPr>
        <w:t xml:space="preserve">2. cut -b </w:t>
      </w:r>
    </w:p>
    <w:p w14:paraId="5D2F9409" w14:textId="77777777" w:rsidR="00D65AE4" w:rsidRDefault="0013507C">
      <w:pPr>
        <w:tabs>
          <w:tab w:val="center" w:pos="4559"/>
        </w:tabs>
        <w:spacing w:after="162" w:line="260" w:lineRule="auto"/>
        <w:ind w:left="-15"/>
        <w:rPr>
          <w:color w:val="000000"/>
          <w:sz w:val="28"/>
          <w:szCs w:val="28"/>
          <w:lang w:val="en-IN"/>
        </w:rPr>
      </w:pPr>
      <w:r>
        <w:rPr>
          <w:b/>
          <w:color w:val="000000"/>
          <w:sz w:val="28"/>
          <w:szCs w:val="28"/>
          <w:lang w:val="en-IN"/>
        </w:rPr>
        <w:t xml:space="preserve"> </w:t>
      </w:r>
      <w:r>
        <w:rPr>
          <w:b/>
          <w:color w:val="000000"/>
          <w:sz w:val="28"/>
          <w:szCs w:val="28"/>
          <w:lang w:val="en-IN"/>
        </w:rPr>
        <w:tab/>
      </w:r>
      <w:r>
        <w:rPr>
          <w:rFonts w:ascii="Arial" w:eastAsia="Arial" w:hAnsi="Arial" w:cs="Arial"/>
          <w:b/>
          <w:color w:val="273239"/>
          <w:sz w:val="26"/>
          <w:szCs w:val="26"/>
          <w:highlight w:val="white"/>
          <w:lang w:val="en-IN"/>
        </w:rPr>
        <w:t> </w:t>
      </w:r>
      <w:r>
        <w:rPr>
          <w:color w:val="273239"/>
          <w:sz w:val="26"/>
          <w:szCs w:val="26"/>
          <w:highlight w:val="white"/>
          <w:lang w:val="en-IN"/>
        </w:rPr>
        <w:t>To extract the specific bytes, you need to follow -b option with the list of byte numbers separated by comma. Range of bytes can also be specified using the hyphen(-). It is necessary to specify list of byte numbers otherwise it gives error. </w:t>
      </w:r>
      <w:r>
        <w:rPr>
          <w:b/>
          <w:color w:val="273239"/>
          <w:sz w:val="26"/>
          <w:szCs w:val="26"/>
          <w:highlight w:val="white"/>
          <w:lang w:val="en-IN"/>
        </w:rPr>
        <w:t>Tabs and backspaces</w:t>
      </w:r>
      <w:r>
        <w:rPr>
          <w:color w:val="273239"/>
          <w:sz w:val="26"/>
          <w:szCs w:val="26"/>
          <w:highlight w:val="white"/>
          <w:lang w:val="en-IN"/>
        </w:rPr>
        <w:t> are treated like as a character of 1 byte.</w:t>
      </w:r>
      <w:r>
        <w:rPr>
          <w:color w:val="000000"/>
          <w:sz w:val="28"/>
          <w:szCs w:val="28"/>
          <w:lang w:val="en-IN"/>
        </w:rPr>
        <w:t xml:space="preserve"> </w:t>
      </w:r>
    </w:p>
    <w:p w14:paraId="054EFD7B" w14:textId="77777777" w:rsidR="00D65AE4" w:rsidRDefault="0013507C">
      <w:pPr>
        <w:spacing w:line="379" w:lineRule="auto"/>
        <w:ind w:left="-5" w:right="4015"/>
        <w:rPr>
          <w:color w:val="000000"/>
          <w:sz w:val="28"/>
          <w:szCs w:val="28"/>
          <w:lang w:val="en-IN"/>
        </w:rPr>
      </w:pPr>
      <w:r>
        <w:rPr>
          <w:color w:val="000000"/>
          <w:sz w:val="28"/>
          <w:szCs w:val="28"/>
          <w:lang w:val="en-IN"/>
        </w:rPr>
        <w:t xml:space="preserve"> </w:t>
      </w:r>
      <w:r>
        <w:rPr>
          <w:color w:val="000000"/>
          <w:sz w:val="28"/>
          <w:szCs w:val="28"/>
          <w:lang w:val="en-IN"/>
        </w:rPr>
        <w:tab/>
        <w:t xml:space="preserve">Syntax :- </w:t>
      </w:r>
      <w:r>
        <w:rPr>
          <w:color w:val="000000"/>
          <w:sz w:val="28"/>
          <w:szCs w:val="28"/>
          <w:lang w:val="en-IN"/>
        </w:rPr>
        <w:tab/>
        <w:t>$ cut -b 2 filename</w:t>
      </w:r>
    </w:p>
    <w:p w14:paraId="425F13DA" w14:textId="77777777" w:rsidR="00D65AE4" w:rsidRDefault="0013507C">
      <w:pPr>
        <w:spacing w:line="379" w:lineRule="auto"/>
        <w:ind w:left="-5" w:right="4015"/>
        <w:rPr>
          <w:color w:val="000000"/>
          <w:sz w:val="28"/>
          <w:szCs w:val="28"/>
          <w:lang w:val="en-IN"/>
        </w:rPr>
      </w:pPr>
      <w:r>
        <w:rPr>
          <w:color w:val="000000"/>
          <w:sz w:val="28"/>
          <w:szCs w:val="28"/>
          <w:lang w:val="en-IN"/>
        </w:rPr>
        <w:tab/>
        <w:t xml:space="preserve">Output :- </w:t>
      </w:r>
    </w:p>
    <w:p w14:paraId="54896690" w14:textId="77777777" w:rsidR="00D65AE4" w:rsidRDefault="0013507C">
      <w:pPr>
        <w:tabs>
          <w:tab w:val="center" w:pos="720"/>
          <w:tab w:val="center" w:pos="1440"/>
          <w:tab w:val="center" w:pos="3906"/>
        </w:tabs>
        <w:spacing w:after="91" w:line="259" w:lineRule="auto"/>
        <w:rPr>
          <w:color w:val="000000"/>
          <w:sz w:val="28"/>
          <w:szCs w:val="28"/>
          <w:lang w:val="en-IN"/>
        </w:rPr>
      </w:pPr>
      <w:r>
        <w:rPr>
          <w:color w:val="000000"/>
          <w:sz w:val="28"/>
          <w:szCs w:val="28"/>
          <w:lang w:val="en-IN"/>
        </w:rPr>
        <w:t xml:space="preserve"> </w:t>
      </w:r>
      <w:r>
        <w:rPr>
          <w:color w:val="000000"/>
          <w:sz w:val="28"/>
          <w:szCs w:val="28"/>
          <w:lang w:val="en-IN"/>
        </w:rPr>
        <w:tab/>
        <w:t xml:space="preserve"> </w:t>
      </w:r>
      <w:r>
        <w:rPr>
          <w:color w:val="000000"/>
          <w:sz w:val="28"/>
          <w:szCs w:val="28"/>
          <w:lang w:val="en-IN"/>
        </w:rPr>
        <w:tab/>
        <w:t xml:space="preserve"> </w:t>
      </w:r>
      <w:r>
        <w:rPr>
          <w:color w:val="000000"/>
          <w:sz w:val="28"/>
          <w:szCs w:val="28"/>
          <w:lang w:val="en-IN"/>
        </w:rPr>
        <w:tab/>
      </w:r>
      <w:r>
        <w:rPr>
          <w:noProof/>
        </w:rPr>
        <w:drawing>
          <wp:inline distT="0" distB="0" distL="0" distR="0" wp14:anchorId="633672C4" wp14:editId="3ADDA6DD">
            <wp:extent cx="2949196" cy="701101"/>
            <wp:effectExtent l="0" t="0" r="0" b="0"/>
            <wp:docPr id="4747" name="image3.png"/>
            <wp:cNvGraphicFramePr/>
            <a:graphic xmlns:a="http://schemas.openxmlformats.org/drawingml/2006/main">
              <a:graphicData uri="http://schemas.openxmlformats.org/drawingml/2006/picture">
                <pic:pic xmlns:pic="http://schemas.openxmlformats.org/drawingml/2006/picture">
                  <pic:nvPicPr>
                    <pic:cNvPr id="4747" name="image3.png"/>
                    <pic:cNvPicPr/>
                  </pic:nvPicPr>
                  <pic:blipFill>
                    <a:blip r:embed="rId85"/>
                    <a:stretch>
                      <a:fillRect/>
                    </a:stretch>
                  </pic:blipFill>
                  <pic:spPr>
                    <a:xfrm>
                      <a:off x="0" y="0"/>
                      <a:ext cx="2949196" cy="701101"/>
                    </a:xfrm>
                    <a:prstGeom prst="rect">
                      <a:avLst/>
                    </a:prstGeom>
                  </pic:spPr>
                </pic:pic>
              </a:graphicData>
            </a:graphic>
          </wp:inline>
        </w:drawing>
      </w:r>
      <w:r>
        <w:rPr>
          <w:color w:val="000000"/>
          <w:sz w:val="28"/>
          <w:szCs w:val="28"/>
          <w:lang w:val="en-IN"/>
        </w:rPr>
        <w:t xml:space="preserve"> </w:t>
      </w:r>
    </w:p>
    <w:p w14:paraId="36309062" w14:textId="77777777" w:rsidR="00D65AE4" w:rsidRDefault="0013507C">
      <w:pPr>
        <w:spacing w:after="162" w:line="259" w:lineRule="auto"/>
        <w:rPr>
          <w:color w:val="000000"/>
          <w:sz w:val="28"/>
          <w:szCs w:val="28"/>
          <w:lang w:val="en-IN"/>
        </w:rPr>
      </w:pPr>
      <w:r>
        <w:rPr>
          <w:color w:val="000000"/>
          <w:sz w:val="28"/>
          <w:szCs w:val="28"/>
          <w:lang w:val="en-IN"/>
        </w:rPr>
        <w:t xml:space="preserve"> </w:t>
      </w:r>
    </w:p>
    <w:p w14:paraId="001FD2ED" w14:textId="77777777" w:rsidR="00D65AE4" w:rsidRDefault="0013507C">
      <w:pPr>
        <w:keepNext/>
        <w:keepLines/>
        <w:spacing w:after="151" w:line="260" w:lineRule="auto"/>
        <w:ind w:left="-5"/>
        <w:outlineLvl w:val="0"/>
        <w:rPr>
          <w:b/>
          <w:color w:val="000000"/>
          <w:sz w:val="28"/>
          <w:szCs w:val="28"/>
          <w:lang w:val="en-IN"/>
        </w:rPr>
      </w:pPr>
      <w:r>
        <w:rPr>
          <w:b/>
          <w:color w:val="000000"/>
          <w:sz w:val="28"/>
          <w:szCs w:val="28"/>
          <w:lang w:val="en-IN"/>
        </w:rPr>
        <w:t xml:space="preserve">3. cut –complement </w:t>
      </w:r>
    </w:p>
    <w:p w14:paraId="5FEB80F9" w14:textId="77777777" w:rsidR="00D65AE4" w:rsidRDefault="0013507C">
      <w:pPr>
        <w:tabs>
          <w:tab w:val="center" w:pos="4221"/>
        </w:tabs>
        <w:spacing w:after="162" w:line="260" w:lineRule="auto"/>
        <w:ind w:left="-15"/>
        <w:rPr>
          <w:color w:val="000000"/>
          <w:sz w:val="28"/>
          <w:szCs w:val="28"/>
          <w:lang w:val="en-IN"/>
        </w:rPr>
      </w:pPr>
      <w:r>
        <w:rPr>
          <w:color w:val="000000"/>
          <w:sz w:val="28"/>
          <w:szCs w:val="28"/>
          <w:lang w:val="en-IN"/>
        </w:rPr>
        <w:t xml:space="preserve"> </w:t>
      </w:r>
      <w:r>
        <w:rPr>
          <w:color w:val="000000"/>
          <w:sz w:val="28"/>
          <w:szCs w:val="28"/>
          <w:lang w:val="en-IN"/>
        </w:rPr>
        <w:tab/>
      </w:r>
      <w:r>
        <w:rPr>
          <w:color w:val="273239"/>
          <w:sz w:val="28"/>
          <w:szCs w:val="28"/>
          <w:highlight w:val="white"/>
          <w:lang w:val="en-IN"/>
        </w:rPr>
        <w:t>As the name suggests it complement the output. This option can be used in the combination with other options either with </w:t>
      </w:r>
      <w:r>
        <w:rPr>
          <w:b/>
          <w:color w:val="273239"/>
          <w:sz w:val="28"/>
          <w:szCs w:val="28"/>
          <w:highlight w:val="white"/>
          <w:lang w:val="en-IN"/>
        </w:rPr>
        <w:t>-f</w:t>
      </w:r>
      <w:r>
        <w:rPr>
          <w:color w:val="273239"/>
          <w:sz w:val="28"/>
          <w:szCs w:val="28"/>
          <w:highlight w:val="white"/>
          <w:lang w:val="en-IN"/>
        </w:rPr>
        <w:t> or with </w:t>
      </w:r>
      <w:r>
        <w:rPr>
          <w:b/>
          <w:color w:val="273239"/>
          <w:sz w:val="28"/>
          <w:szCs w:val="28"/>
          <w:highlight w:val="white"/>
          <w:lang w:val="en-IN"/>
        </w:rPr>
        <w:t>-c</w:t>
      </w:r>
      <w:r>
        <w:rPr>
          <w:color w:val="273239"/>
          <w:sz w:val="28"/>
          <w:szCs w:val="28"/>
          <w:highlight w:val="white"/>
          <w:lang w:val="en-IN"/>
        </w:rPr>
        <w:t>.</w:t>
      </w:r>
      <w:r>
        <w:rPr>
          <w:color w:val="000000"/>
          <w:sz w:val="28"/>
          <w:szCs w:val="28"/>
          <w:lang w:val="en-IN"/>
        </w:rPr>
        <w:t xml:space="preserve"> </w:t>
      </w:r>
    </w:p>
    <w:p w14:paraId="68BFB71C" w14:textId="77777777" w:rsidR="00D65AE4" w:rsidRDefault="0013507C">
      <w:pPr>
        <w:tabs>
          <w:tab w:val="center" w:pos="1232"/>
          <w:tab w:val="center" w:pos="2359"/>
        </w:tabs>
        <w:spacing w:after="162" w:line="260" w:lineRule="auto"/>
        <w:ind w:left="-15"/>
        <w:rPr>
          <w:color w:val="000000"/>
          <w:sz w:val="28"/>
          <w:szCs w:val="28"/>
          <w:lang w:val="en-IN"/>
        </w:rPr>
      </w:pPr>
      <w:r>
        <w:rPr>
          <w:color w:val="000000"/>
          <w:sz w:val="28"/>
          <w:szCs w:val="28"/>
          <w:lang w:val="en-IN"/>
        </w:rPr>
        <w:t xml:space="preserve"> </w:t>
      </w:r>
      <w:r>
        <w:rPr>
          <w:color w:val="000000"/>
          <w:sz w:val="28"/>
          <w:szCs w:val="28"/>
          <w:lang w:val="en-IN"/>
        </w:rPr>
        <w:tab/>
        <w:t xml:space="preserve">Syntax :- </w:t>
      </w:r>
      <w:r>
        <w:rPr>
          <w:color w:val="000000"/>
          <w:sz w:val="28"/>
          <w:szCs w:val="28"/>
          <w:lang w:val="en-IN"/>
        </w:rPr>
        <w:tab/>
        <w:t>$ cut –complement  -c 1 filename</w:t>
      </w:r>
    </w:p>
    <w:p w14:paraId="1DE08F8E" w14:textId="77777777" w:rsidR="00D65AE4" w:rsidRDefault="0013507C">
      <w:pPr>
        <w:tabs>
          <w:tab w:val="center" w:pos="1232"/>
        </w:tabs>
        <w:spacing w:after="162" w:line="260" w:lineRule="auto"/>
        <w:ind w:left="-15"/>
        <w:rPr>
          <w:color w:val="000000"/>
          <w:sz w:val="28"/>
          <w:szCs w:val="28"/>
          <w:lang w:val="en-IN"/>
        </w:rPr>
      </w:pPr>
      <w:r>
        <w:rPr>
          <w:color w:val="000000"/>
          <w:sz w:val="28"/>
          <w:szCs w:val="28"/>
          <w:lang w:val="en-IN"/>
        </w:rPr>
        <w:t xml:space="preserve"> </w:t>
      </w:r>
      <w:r>
        <w:rPr>
          <w:color w:val="000000"/>
          <w:sz w:val="28"/>
          <w:szCs w:val="28"/>
          <w:lang w:val="en-IN"/>
        </w:rPr>
        <w:tab/>
        <w:t xml:space="preserve">Output :- </w:t>
      </w:r>
    </w:p>
    <w:p w14:paraId="4AF00105" w14:textId="77777777" w:rsidR="00D65AE4" w:rsidRDefault="0013507C">
      <w:pPr>
        <w:spacing w:line="259" w:lineRule="auto"/>
        <w:ind w:left="720"/>
        <w:rPr>
          <w:color w:val="000000"/>
          <w:sz w:val="28"/>
          <w:szCs w:val="28"/>
          <w:lang w:val="en-IN"/>
        </w:rPr>
      </w:pPr>
      <w:r>
        <w:rPr>
          <w:color w:val="000000"/>
          <w:sz w:val="28"/>
          <w:szCs w:val="28"/>
          <w:lang w:val="en-IN"/>
        </w:rPr>
        <w:lastRenderedPageBreak/>
        <w:t xml:space="preserve"> </w:t>
      </w:r>
    </w:p>
    <w:p w14:paraId="7463ECC3" w14:textId="77777777" w:rsidR="00D65AE4" w:rsidRDefault="0013507C">
      <w:pPr>
        <w:tabs>
          <w:tab w:val="center" w:pos="5016"/>
        </w:tabs>
        <w:spacing w:after="91" w:line="259" w:lineRule="auto"/>
        <w:rPr>
          <w:color w:val="000000"/>
          <w:sz w:val="28"/>
          <w:szCs w:val="28"/>
          <w:lang w:val="en-IN"/>
        </w:rPr>
      </w:pPr>
      <w:r>
        <w:rPr>
          <w:color w:val="000000"/>
          <w:sz w:val="28"/>
          <w:szCs w:val="28"/>
          <w:lang w:val="en-IN"/>
        </w:rPr>
        <w:t xml:space="preserve"> </w:t>
      </w:r>
      <w:r>
        <w:rPr>
          <w:color w:val="000000"/>
          <w:sz w:val="28"/>
          <w:szCs w:val="28"/>
          <w:lang w:val="en-IN"/>
        </w:rPr>
        <w:tab/>
      </w:r>
      <w:r>
        <w:rPr>
          <w:noProof/>
        </w:rPr>
        <w:drawing>
          <wp:inline distT="0" distB="0" distL="0" distR="0" wp14:anchorId="64574812" wp14:editId="0374C7F0">
            <wp:extent cx="3894157" cy="693480"/>
            <wp:effectExtent l="0" t="0" r="0" b="0"/>
            <wp:docPr id="4746" name="image2.png"/>
            <wp:cNvGraphicFramePr/>
            <a:graphic xmlns:a="http://schemas.openxmlformats.org/drawingml/2006/main">
              <a:graphicData uri="http://schemas.openxmlformats.org/drawingml/2006/picture">
                <pic:pic xmlns:pic="http://schemas.openxmlformats.org/drawingml/2006/picture">
                  <pic:nvPicPr>
                    <pic:cNvPr id="4746" name="image2.png"/>
                    <pic:cNvPicPr/>
                  </pic:nvPicPr>
                  <pic:blipFill>
                    <a:blip r:embed="rId86"/>
                    <a:stretch>
                      <a:fillRect/>
                    </a:stretch>
                  </pic:blipFill>
                  <pic:spPr>
                    <a:xfrm>
                      <a:off x="0" y="0"/>
                      <a:ext cx="3894157" cy="693480"/>
                    </a:xfrm>
                    <a:prstGeom prst="rect">
                      <a:avLst/>
                    </a:prstGeom>
                  </pic:spPr>
                </pic:pic>
              </a:graphicData>
            </a:graphic>
          </wp:inline>
        </w:drawing>
      </w:r>
      <w:r>
        <w:rPr>
          <w:color w:val="000000"/>
          <w:sz w:val="28"/>
          <w:szCs w:val="28"/>
          <w:lang w:val="en-IN"/>
        </w:rPr>
        <w:t xml:space="preserve"> </w:t>
      </w:r>
    </w:p>
    <w:p w14:paraId="387EEDC6" w14:textId="77777777" w:rsidR="00D65AE4" w:rsidRDefault="0013507C">
      <w:pPr>
        <w:spacing w:after="160" w:line="259" w:lineRule="auto"/>
        <w:rPr>
          <w:color w:val="000000"/>
          <w:sz w:val="28"/>
          <w:szCs w:val="28"/>
          <w:lang w:val="en-IN"/>
        </w:rPr>
      </w:pPr>
      <w:r>
        <w:rPr>
          <w:color w:val="000000"/>
          <w:sz w:val="28"/>
          <w:szCs w:val="28"/>
          <w:lang w:val="en-IN"/>
        </w:rPr>
        <w:t xml:space="preserve"> </w:t>
      </w:r>
    </w:p>
    <w:p w14:paraId="7874A55C" w14:textId="77777777" w:rsidR="00D65AE4" w:rsidRDefault="0013507C">
      <w:pPr>
        <w:keepNext/>
        <w:keepLines/>
        <w:spacing w:after="151" w:line="260" w:lineRule="auto"/>
        <w:ind w:left="-5"/>
        <w:outlineLvl w:val="0"/>
        <w:rPr>
          <w:b/>
          <w:color w:val="000000"/>
          <w:sz w:val="28"/>
          <w:szCs w:val="28"/>
          <w:lang w:val="en-IN"/>
        </w:rPr>
      </w:pPr>
      <w:r>
        <w:rPr>
          <w:b/>
          <w:color w:val="000000"/>
          <w:sz w:val="28"/>
          <w:szCs w:val="28"/>
          <w:lang w:val="en-IN"/>
        </w:rPr>
        <w:t>4. paste</w:t>
      </w:r>
    </w:p>
    <w:p w14:paraId="2DF8B1DC" w14:textId="77777777" w:rsidR="00D65AE4" w:rsidRDefault="0013507C">
      <w:pPr>
        <w:spacing w:after="162" w:line="260" w:lineRule="auto"/>
        <w:ind w:left="10" w:hanging="10"/>
        <w:rPr>
          <w:color w:val="000000"/>
          <w:sz w:val="32"/>
          <w:szCs w:val="32"/>
          <w:lang w:val="en-IN"/>
        </w:rPr>
      </w:pPr>
      <w:r>
        <w:rPr>
          <w:color w:val="273239"/>
          <w:sz w:val="28"/>
          <w:szCs w:val="28"/>
          <w:highlight w:val="white"/>
          <w:lang w:val="en-IN"/>
        </w:rPr>
        <w:t>Paste command is one of the useful commands in Unix or Linux operating system. It is used to join files horizontally (parallel merging) by outputting lines consisting of lines from each file specified, separated by </w:t>
      </w:r>
      <w:r>
        <w:rPr>
          <w:b/>
          <w:color w:val="273239"/>
          <w:sz w:val="28"/>
          <w:szCs w:val="28"/>
          <w:highlight w:val="white"/>
          <w:lang w:val="en-IN"/>
        </w:rPr>
        <w:t>tab</w:t>
      </w:r>
      <w:r>
        <w:rPr>
          <w:color w:val="273239"/>
          <w:sz w:val="28"/>
          <w:szCs w:val="28"/>
          <w:highlight w:val="white"/>
          <w:lang w:val="en-IN"/>
        </w:rPr>
        <w:t> as delimiter, to the standard output.</w:t>
      </w:r>
    </w:p>
    <w:p w14:paraId="38CC0D14" w14:textId="77777777" w:rsidR="00D65AE4" w:rsidRDefault="0013507C">
      <w:pPr>
        <w:tabs>
          <w:tab w:val="center" w:pos="1232"/>
          <w:tab w:val="center" w:pos="3589"/>
        </w:tabs>
        <w:spacing w:after="162" w:line="260" w:lineRule="auto"/>
        <w:ind w:left="-15"/>
        <w:rPr>
          <w:color w:val="000000"/>
          <w:sz w:val="28"/>
          <w:szCs w:val="28"/>
          <w:lang w:val="en-IN"/>
        </w:rPr>
      </w:pPr>
      <w:r>
        <w:rPr>
          <w:color w:val="000000"/>
          <w:sz w:val="28"/>
          <w:szCs w:val="28"/>
          <w:lang w:val="en-IN"/>
        </w:rPr>
        <w:tab/>
        <w:t xml:space="preserve">Syntax :- </w:t>
      </w:r>
      <w:r>
        <w:rPr>
          <w:color w:val="000000"/>
          <w:sz w:val="28"/>
          <w:szCs w:val="28"/>
          <w:lang w:val="en-IN"/>
        </w:rPr>
        <w:tab/>
        <w:t xml:space="preserve">$ paste </w:t>
      </w:r>
      <w:proofErr w:type="spellStart"/>
      <w:r>
        <w:rPr>
          <w:color w:val="000000"/>
          <w:sz w:val="28"/>
          <w:szCs w:val="28"/>
          <w:lang w:val="en-IN"/>
        </w:rPr>
        <w:t>filel</w:t>
      </w:r>
      <w:proofErr w:type="spellEnd"/>
      <w:r>
        <w:rPr>
          <w:color w:val="000000"/>
          <w:sz w:val="28"/>
          <w:szCs w:val="28"/>
          <w:lang w:val="en-IN"/>
        </w:rPr>
        <w:t xml:space="preserve"> file2</w:t>
      </w:r>
    </w:p>
    <w:p w14:paraId="071E8F09" w14:textId="77777777" w:rsidR="00D65AE4" w:rsidRDefault="0013507C">
      <w:pPr>
        <w:tabs>
          <w:tab w:val="center" w:pos="1232"/>
        </w:tabs>
        <w:spacing w:after="162" w:line="260" w:lineRule="auto"/>
        <w:ind w:left="-15"/>
        <w:rPr>
          <w:color w:val="000000"/>
          <w:sz w:val="28"/>
          <w:szCs w:val="28"/>
          <w:lang w:val="en-IN"/>
        </w:rPr>
      </w:pPr>
      <w:r>
        <w:rPr>
          <w:color w:val="000000"/>
          <w:sz w:val="28"/>
          <w:szCs w:val="28"/>
          <w:lang w:val="en-IN"/>
        </w:rPr>
        <w:t xml:space="preserve"> </w:t>
      </w:r>
      <w:r>
        <w:rPr>
          <w:color w:val="000000"/>
          <w:sz w:val="28"/>
          <w:szCs w:val="28"/>
          <w:lang w:val="en-IN"/>
        </w:rPr>
        <w:tab/>
        <w:t xml:space="preserve">Output :- </w:t>
      </w:r>
    </w:p>
    <w:p w14:paraId="3A620CC9" w14:textId="77777777" w:rsidR="00D65AE4" w:rsidRDefault="0013507C">
      <w:pPr>
        <w:tabs>
          <w:tab w:val="center" w:pos="720"/>
          <w:tab w:val="center" w:pos="1440"/>
          <w:tab w:val="center" w:pos="3576"/>
        </w:tabs>
        <w:spacing w:after="93" w:line="259" w:lineRule="auto"/>
        <w:rPr>
          <w:color w:val="000000"/>
          <w:sz w:val="28"/>
          <w:szCs w:val="28"/>
          <w:lang w:val="en-IN"/>
        </w:rPr>
      </w:pPr>
      <w:r>
        <w:rPr>
          <w:color w:val="000000"/>
          <w:sz w:val="28"/>
          <w:szCs w:val="28"/>
          <w:lang w:val="en-IN"/>
        </w:rPr>
        <w:t xml:space="preserve"> </w:t>
      </w:r>
      <w:r>
        <w:rPr>
          <w:color w:val="000000"/>
          <w:sz w:val="28"/>
          <w:szCs w:val="28"/>
          <w:lang w:val="en-IN"/>
        </w:rPr>
        <w:tab/>
        <w:t xml:space="preserve"> </w:t>
      </w:r>
      <w:r>
        <w:rPr>
          <w:color w:val="000000"/>
          <w:sz w:val="28"/>
          <w:szCs w:val="28"/>
          <w:lang w:val="en-IN"/>
        </w:rPr>
        <w:tab/>
      </w:r>
      <w:r>
        <w:rPr>
          <w:noProof/>
        </w:rPr>
        <w:drawing>
          <wp:inline distT="0" distB="0" distL="0" distR="0" wp14:anchorId="3226FD28" wp14:editId="1CCABF80">
            <wp:extent cx="4564778" cy="4061814"/>
            <wp:effectExtent l="0" t="0" r="0" b="0"/>
            <wp:docPr id="4749" name="image5.png"/>
            <wp:cNvGraphicFramePr/>
            <a:graphic xmlns:a="http://schemas.openxmlformats.org/drawingml/2006/main">
              <a:graphicData uri="http://schemas.openxmlformats.org/drawingml/2006/picture">
                <pic:pic xmlns:pic="http://schemas.openxmlformats.org/drawingml/2006/picture">
                  <pic:nvPicPr>
                    <pic:cNvPr id="4749" name="image5.png"/>
                    <pic:cNvPicPr/>
                  </pic:nvPicPr>
                  <pic:blipFill>
                    <a:blip r:embed="rId87"/>
                    <a:stretch>
                      <a:fillRect/>
                    </a:stretch>
                  </pic:blipFill>
                  <pic:spPr>
                    <a:xfrm>
                      <a:off x="0" y="0"/>
                      <a:ext cx="4564778" cy="4061814"/>
                    </a:xfrm>
                    <a:prstGeom prst="rect">
                      <a:avLst/>
                    </a:prstGeom>
                  </pic:spPr>
                </pic:pic>
              </a:graphicData>
            </a:graphic>
          </wp:inline>
        </w:drawing>
      </w:r>
      <w:r>
        <w:rPr>
          <w:color w:val="000000"/>
          <w:sz w:val="28"/>
          <w:szCs w:val="28"/>
          <w:lang w:val="en-IN"/>
        </w:rPr>
        <w:t xml:space="preserve"> </w:t>
      </w:r>
      <w:r>
        <w:rPr>
          <w:color w:val="000000"/>
          <w:sz w:val="28"/>
          <w:szCs w:val="28"/>
          <w:lang w:val="en-IN"/>
        </w:rPr>
        <w:tab/>
        <w:t xml:space="preserve"> </w:t>
      </w:r>
    </w:p>
    <w:p w14:paraId="5E913D8E" w14:textId="77777777" w:rsidR="00D65AE4" w:rsidRDefault="0013507C">
      <w:pPr>
        <w:spacing w:after="170" w:line="259" w:lineRule="auto"/>
        <w:rPr>
          <w:color w:val="000000"/>
          <w:sz w:val="28"/>
          <w:szCs w:val="28"/>
          <w:lang w:val="en-IN"/>
        </w:rPr>
      </w:pPr>
      <w:r>
        <w:rPr>
          <w:color w:val="000000"/>
          <w:sz w:val="28"/>
          <w:szCs w:val="28"/>
          <w:lang w:val="en-IN"/>
        </w:rPr>
        <w:t xml:space="preserve"> </w:t>
      </w:r>
    </w:p>
    <w:p w14:paraId="04F355D1" w14:textId="77777777" w:rsidR="00D65AE4" w:rsidRDefault="0013507C">
      <w:pPr>
        <w:spacing w:after="170" w:line="259" w:lineRule="auto"/>
        <w:rPr>
          <w:color w:val="273239"/>
          <w:sz w:val="28"/>
          <w:szCs w:val="28"/>
          <w:highlight w:val="white"/>
          <w:lang w:val="en-IN"/>
        </w:rPr>
      </w:pPr>
      <w:r>
        <w:rPr>
          <w:b/>
          <w:color w:val="273239"/>
          <w:sz w:val="28"/>
          <w:szCs w:val="28"/>
          <w:highlight w:val="white"/>
          <w:lang w:val="en-IN"/>
        </w:rPr>
        <w:t>5. Paste -d (delimiter):</w:t>
      </w:r>
      <w:r>
        <w:rPr>
          <w:color w:val="273239"/>
          <w:sz w:val="28"/>
          <w:szCs w:val="28"/>
          <w:highlight w:val="white"/>
          <w:lang w:val="en-IN"/>
        </w:rPr>
        <w:t> </w:t>
      </w:r>
    </w:p>
    <w:p w14:paraId="062FF59E" w14:textId="77777777" w:rsidR="00D65AE4" w:rsidRDefault="0013507C">
      <w:pPr>
        <w:spacing w:after="170" w:line="259" w:lineRule="auto"/>
        <w:rPr>
          <w:color w:val="273239"/>
          <w:sz w:val="28"/>
          <w:szCs w:val="28"/>
          <w:highlight w:val="white"/>
          <w:lang w:val="en-IN"/>
        </w:rPr>
      </w:pPr>
      <w:r>
        <w:rPr>
          <w:color w:val="273239"/>
          <w:sz w:val="28"/>
          <w:szCs w:val="28"/>
          <w:highlight w:val="white"/>
          <w:lang w:val="en-IN"/>
        </w:rPr>
        <w:t>Paste command uses the tab delimiter by default for merging the files. The delimiter can be changed to any other character by using the </w:t>
      </w:r>
      <w:r>
        <w:rPr>
          <w:b/>
          <w:color w:val="273239"/>
          <w:sz w:val="28"/>
          <w:szCs w:val="28"/>
          <w:highlight w:val="white"/>
          <w:lang w:val="en-IN"/>
        </w:rPr>
        <w:t>-d</w:t>
      </w:r>
      <w:r>
        <w:rPr>
          <w:color w:val="273239"/>
          <w:sz w:val="28"/>
          <w:szCs w:val="28"/>
          <w:highlight w:val="white"/>
          <w:lang w:val="en-IN"/>
        </w:rPr>
        <w:t> option. If more than one character is specified as delimiter then paste uses it in a circular fashion for each file line separation.</w:t>
      </w:r>
    </w:p>
    <w:p w14:paraId="78EE54D5" w14:textId="77777777" w:rsidR="00D65AE4" w:rsidRDefault="0013507C">
      <w:pPr>
        <w:spacing w:after="170" w:line="259" w:lineRule="auto"/>
        <w:rPr>
          <w:color w:val="273239"/>
          <w:sz w:val="28"/>
          <w:szCs w:val="28"/>
          <w:highlight w:val="white"/>
          <w:lang w:val="en-IN"/>
        </w:rPr>
      </w:pPr>
      <w:r>
        <w:rPr>
          <w:color w:val="273239"/>
          <w:sz w:val="28"/>
          <w:szCs w:val="28"/>
          <w:highlight w:val="white"/>
          <w:lang w:val="en-IN"/>
        </w:rPr>
        <w:t>Syntax : $paste -d ‘-‘ file1 file2</w:t>
      </w:r>
    </w:p>
    <w:p w14:paraId="6A39768C" w14:textId="77777777" w:rsidR="00D65AE4" w:rsidRDefault="0013507C">
      <w:pPr>
        <w:spacing w:after="170" w:line="259" w:lineRule="auto"/>
        <w:rPr>
          <w:color w:val="273239"/>
          <w:sz w:val="28"/>
          <w:szCs w:val="28"/>
          <w:highlight w:val="white"/>
          <w:lang w:val="en-IN"/>
        </w:rPr>
      </w:pPr>
      <w:r>
        <w:rPr>
          <w:color w:val="273239"/>
          <w:sz w:val="28"/>
          <w:szCs w:val="28"/>
          <w:highlight w:val="white"/>
          <w:lang w:val="en-IN"/>
        </w:rPr>
        <w:t>Output:-</w:t>
      </w:r>
    </w:p>
    <w:p w14:paraId="3985CCC6" w14:textId="77777777" w:rsidR="00D65AE4" w:rsidRDefault="0013507C">
      <w:pPr>
        <w:spacing w:after="170" w:line="259" w:lineRule="auto"/>
        <w:rPr>
          <w:color w:val="273239"/>
          <w:sz w:val="28"/>
          <w:szCs w:val="28"/>
          <w:highlight w:val="white"/>
          <w:lang w:val="en-IN"/>
        </w:rPr>
      </w:pPr>
      <w:r>
        <w:rPr>
          <w:noProof/>
          <w:color w:val="273239"/>
          <w:highlight w:val="white"/>
        </w:rPr>
        <w:lastRenderedPageBreak/>
        <w:drawing>
          <wp:inline distT="0" distB="0" distL="0" distR="0" wp14:anchorId="29214E6B" wp14:editId="7DCA2C32">
            <wp:extent cx="5448772" cy="2461473"/>
            <wp:effectExtent l="0" t="0" r="0" b="0"/>
            <wp:docPr id="4748" name="image7.png"/>
            <wp:cNvGraphicFramePr/>
            <a:graphic xmlns:a="http://schemas.openxmlformats.org/drawingml/2006/main">
              <a:graphicData uri="http://schemas.openxmlformats.org/drawingml/2006/picture">
                <pic:pic xmlns:pic="http://schemas.openxmlformats.org/drawingml/2006/picture">
                  <pic:nvPicPr>
                    <pic:cNvPr id="4748" name="image7.png"/>
                    <pic:cNvPicPr/>
                  </pic:nvPicPr>
                  <pic:blipFill>
                    <a:blip r:embed="rId88"/>
                    <a:stretch>
                      <a:fillRect/>
                    </a:stretch>
                  </pic:blipFill>
                  <pic:spPr>
                    <a:xfrm>
                      <a:off x="0" y="0"/>
                      <a:ext cx="5448772" cy="2461473"/>
                    </a:xfrm>
                    <a:prstGeom prst="rect">
                      <a:avLst/>
                    </a:prstGeom>
                  </pic:spPr>
                </pic:pic>
              </a:graphicData>
            </a:graphic>
          </wp:inline>
        </w:drawing>
      </w:r>
    </w:p>
    <w:p w14:paraId="5D0DA1B1" w14:textId="77777777" w:rsidR="00D65AE4" w:rsidRDefault="0013507C">
      <w:pPr>
        <w:spacing w:after="170" w:line="259" w:lineRule="auto"/>
        <w:rPr>
          <w:rFonts w:ascii="Arial" w:eastAsia="Arial" w:hAnsi="Arial" w:cs="Arial"/>
          <w:b/>
          <w:color w:val="273239"/>
          <w:sz w:val="26"/>
          <w:szCs w:val="26"/>
          <w:highlight w:val="white"/>
          <w:lang w:val="en-IN"/>
        </w:rPr>
      </w:pPr>
      <w:r>
        <w:rPr>
          <w:b/>
          <w:color w:val="273239"/>
          <w:sz w:val="28"/>
          <w:szCs w:val="28"/>
          <w:highlight w:val="white"/>
          <w:lang w:val="en-IN"/>
        </w:rPr>
        <w:t xml:space="preserve">6.Paste </w:t>
      </w:r>
      <w:r>
        <w:rPr>
          <w:rFonts w:ascii="Arial" w:eastAsia="Arial" w:hAnsi="Arial" w:cs="Arial"/>
          <w:b/>
          <w:color w:val="273239"/>
          <w:sz w:val="26"/>
          <w:szCs w:val="26"/>
          <w:highlight w:val="white"/>
          <w:lang w:val="en-IN"/>
        </w:rPr>
        <w:t>-s (serial):</w:t>
      </w:r>
    </w:p>
    <w:p w14:paraId="6F00F45D" w14:textId="77777777" w:rsidR="00D65AE4" w:rsidRDefault="0013507C">
      <w:pPr>
        <w:spacing w:after="170" w:line="259" w:lineRule="auto"/>
        <w:rPr>
          <w:color w:val="273239"/>
          <w:sz w:val="28"/>
          <w:szCs w:val="28"/>
          <w:highlight w:val="white"/>
          <w:lang w:val="en-IN"/>
        </w:rPr>
      </w:pPr>
      <w:r>
        <w:rPr>
          <w:rFonts w:ascii="Arial" w:eastAsia="Arial" w:hAnsi="Arial" w:cs="Arial"/>
          <w:color w:val="273239"/>
          <w:sz w:val="26"/>
          <w:szCs w:val="26"/>
          <w:highlight w:val="white"/>
          <w:lang w:val="en-IN"/>
        </w:rPr>
        <w:t> </w:t>
      </w:r>
      <w:r>
        <w:rPr>
          <w:color w:val="273239"/>
          <w:sz w:val="28"/>
          <w:szCs w:val="28"/>
          <w:highlight w:val="white"/>
          <w:lang w:val="en-IN"/>
        </w:rPr>
        <w:t>We can merge the files in sequentially manner using the -s option. It reads all the lines from a single file and merges all these lines into a single line with each line separated by tab. And these single lines are separated by newline.</w:t>
      </w:r>
    </w:p>
    <w:p w14:paraId="12AB97A9" w14:textId="77777777" w:rsidR="00D65AE4" w:rsidRDefault="0013507C">
      <w:pPr>
        <w:spacing w:after="170" w:line="259" w:lineRule="auto"/>
        <w:rPr>
          <w:color w:val="273239"/>
          <w:sz w:val="28"/>
          <w:szCs w:val="28"/>
          <w:highlight w:val="white"/>
          <w:lang w:val="en-IN"/>
        </w:rPr>
      </w:pPr>
      <w:r>
        <w:rPr>
          <w:color w:val="273239"/>
          <w:sz w:val="28"/>
          <w:szCs w:val="28"/>
          <w:highlight w:val="white"/>
          <w:lang w:val="en-IN"/>
        </w:rPr>
        <w:t>Syntax : $paste -s  file1 file2</w:t>
      </w:r>
    </w:p>
    <w:p w14:paraId="5BE5FC3E" w14:textId="77777777" w:rsidR="00D65AE4" w:rsidRDefault="0013507C">
      <w:pPr>
        <w:spacing w:after="170" w:line="259" w:lineRule="auto"/>
        <w:rPr>
          <w:color w:val="273239"/>
          <w:sz w:val="28"/>
          <w:szCs w:val="28"/>
          <w:highlight w:val="white"/>
          <w:lang w:val="en-IN"/>
        </w:rPr>
      </w:pPr>
      <w:r>
        <w:rPr>
          <w:color w:val="273239"/>
          <w:sz w:val="28"/>
          <w:szCs w:val="28"/>
          <w:highlight w:val="white"/>
          <w:lang w:val="en-IN"/>
        </w:rPr>
        <w:t>Output:-</w:t>
      </w:r>
    </w:p>
    <w:p w14:paraId="210ACC2A" w14:textId="77777777" w:rsidR="00D65AE4" w:rsidRDefault="0013507C">
      <w:pPr>
        <w:spacing w:after="170" w:line="259" w:lineRule="auto"/>
        <w:rPr>
          <w:color w:val="273239"/>
          <w:sz w:val="28"/>
          <w:szCs w:val="28"/>
          <w:highlight w:val="white"/>
          <w:lang w:val="en-IN"/>
        </w:rPr>
      </w:pPr>
      <w:r>
        <w:rPr>
          <w:noProof/>
          <w:color w:val="273239"/>
          <w:highlight w:val="white"/>
        </w:rPr>
        <w:drawing>
          <wp:inline distT="0" distB="0" distL="0" distR="0" wp14:anchorId="500E6563" wp14:editId="53545E1B">
            <wp:extent cx="6334760" cy="546735"/>
            <wp:effectExtent l="0" t="0" r="0" b="0"/>
            <wp:docPr id="4751" name="image6.png"/>
            <wp:cNvGraphicFramePr/>
            <a:graphic xmlns:a="http://schemas.openxmlformats.org/drawingml/2006/main">
              <a:graphicData uri="http://schemas.openxmlformats.org/drawingml/2006/picture">
                <pic:pic xmlns:pic="http://schemas.openxmlformats.org/drawingml/2006/picture">
                  <pic:nvPicPr>
                    <pic:cNvPr id="4751" name="image6.png"/>
                    <pic:cNvPicPr/>
                  </pic:nvPicPr>
                  <pic:blipFill>
                    <a:blip r:embed="rId89"/>
                    <a:stretch>
                      <a:fillRect/>
                    </a:stretch>
                  </pic:blipFill>
                  <pic:spPr>
                    <a:xfrm>
                      <a:off x="0" y="0"/>
                      <a:ext cx="6334760" cy="546735"/>
                    </a:xfrm>
                    <a:prstGeom prst="rect">
                      <a:avLst/>
                    </a:prstGeom>
                  </pic:spPr>
                </pic:pic>
              </a:graphicData>
            </a:graphic>
          </wp:inline>
        </w:drawing>
      </w:r>
    </w:p>
    <w:p w14:paraId="3647217A" w14:textId="77777777" w:rsidR="00D65AE4" w:rsidRDefault="00D65AE4">
      <w:pPr>
        <w:spacing w:after="170" w:line="259" w:lineRule="auto"/>
        <w:rPr>
          <w:color w:val="000000"/>
          <w:sz w:val="28"/>
          <w:szCs w:val="28"/>
          <w:lang w:val="en-IN"/>
        </w:rPr>
      </w:pPr>
    </w:p>
    <w:p w14:paraId="61DC2454" w14:textId="77777777" w:rsidR="00D65AE4" w:rsidRDefault="0013507C">
      <w:pPr>
        <w:keepNext/>
        <w:keepLines/>
        <w:spacing w:after="151" w:line="260" w:lineRule="auto"/>
        <w:ind w:left="-5"/>
        <w:outlineLvl w:val="0"/>
        <w:rPr>
          <w:b/>
          <w:color w:val="000000"/>
          <w:sz w:val="28"/>
          <w:szCs w:val="28"/>
          <w:lang w:val="en-IN"/>
        </w:rPr>
      </w:pPr>
      <w:r>
        <w:rPr>
          <w:b/>
          <w:color w:val="000000"/>
          <w:sz w:val="28"/>
          <w:szCs w:val="28"/>
          <w:lang w:val="en-IN"/>
        </w:rPr>
        <w:t>7. paste  file1 file2 &gt; file3</w:t>
      </w:r>
    </w:p>
    <w:p w14:paraId="556A90A4" w14:textId="77777777" w:rsidR="00D65AE4" w:rsidRDefault="0013507C">
      <w:pPr>
        <w:spacing w:after="162" w:line="260" w:lineRule="auto"/>
        <w:ind w:left="10" w:hanging="10"/>
        <w:rPr>
          <w:color w:val="000000"/>
          <w:sz w:val="28"/>
          <w:szCs w:val="28"/>
          <w:lang w:val="en-IN"/>
        </w:rPr>
      </w:pPr>
      <w:r>
        <w:rPr>
          <w:color w:val="000000"/>
          <w:sz w:val="28"/>
          <w:szCs w:val="28"/>
          <w:lang w:val="en-IN"/>
        </w:rPr>
        <w:t>First and second files are merged into a third file.</w:t>
      </w:r>
    </w:p>
    <w:p w14:paraId="743BD385" w14:textId="77777777" w:rsidR="00D65AE4" w:rsidRDefault="0013507C">
      <w:pPr>
        <w:tabs>
          <w:tab w:val="center" w:pos="1196"/>
        </w:tabs>
        <w:spacing w:after="162" w:line="260" w:lineRule="auto"/>
        <w:ind w:left="-15"/>
        <w:rPr>
          <w:color w:val="000000"/>
          <w:sz w:val="28"/>
          <w:szCs w:val="28"/>
          <w:lang w:val="en-IN"/>
        </w:rPr>
      </w:pPr>
      <w:r>
        <w:rPr>
          <w:color w:val="000000"/>
          <w:sz w:val="28"/>
          <w:szCs w:val="28"/>
          <w:lang w:val="en-IN"/>
        </w:rPr>
        <w:t xml:space="preserve"> </w:t>
      </w:r>
      <w:r>
        <w:rPr>
          <w:color w:val="000000"/>
          <w:sz w:val="28"/>
          <w:szCs w:val="28"/>
          <w:lang w:val="en-IN"/>
        </w:rPr>
        <w:tab/>
        <w:t xml:space="preserve">Output:- </w:t>
      </w:r>
    </w:p>
    <w:p w14:paraId="362E7D65" w14:textId="77777777" w:rsidR="00D65AE4" w:rsidRDefault="0013507C">
      <w:pPr>
        <w:tabs>
          <w:tab w:val="center" w:pos="1196"/>
        </w:tabs>
        <w:spacing w:after="162" w:line="260" w:lineRule="auto"/>
        <w:ind w:left="-15"/>
        <w:rPr>
          <w:color w:val="000000"/>
          <w:sz w:val="28"/>
          <w:szCs w:val="28"/>
          <w:lang w:val="en-IN"/>
        </w:rPr>
      </w:pPr>
      <w:r>
        <w:rPr>
          <w:noProof/>
        </w:rPr>
        <w:drawing>
          <wp:inline distT="0" distB="0" distL="0" distR="0" wp14:anchorId="66AB1529" wp14:editId="4C57C08D">
            <wp:extent cx="4198984" cy="1356478"/>
            <wp:effectExtent l="0" t="0" r="0" b="0"/>
            <wp:docPr id="4750" name="image4.png"/>
            <wp:cNvGraphicFramePr/>
            <a:graphic xmlns:a="http://schemas.openxmlformats.org/drawingml/2006/main">
              <a:graphicData uri="http://schemas.openxmlformats.org/drawingml/2006/picture">
                <pic:pic xmlns:pic="http://schemas.openxmlformats.org/drawingml/2006/picture">
                  <pic:nvPicPr>
                    <pic:cNvPr id="4750" name="image4.png"/>
                    <pic:cNvPicPr/>
                  </pic:nvPicPr>
                  <pic:blipFill>
                    <a:blip r:embed="rId90"/>
                    <a:stretch>
                      <a:fillRect/>
                    </a:stretch>
                  </pic:blipFill>
                  <pic:spPr>
                    <a:xfrm>
                      <a:off x="0" y="0"/>
                      <a:ext cx="4198984" cy="1356478"/>
                    </a:xfrm>
                    <a:prstGeom prst="rect">
                      <a:avLst/>
                    </a:prstGeom>
                  </pic:spPr>
                </pic:pic>
              </a:graphicData>
            </a:graphic>
          </wp:inline>
        </w:drawing>
      </w:r>
    </w:p>
    <w:p w14:paraId="308D4AB5" w14:textId="77777777" w:rsidR="00D65AE4" w:rsidRDefault="0013507C">
      <w:pPr>
        <w:tabs>
          <w:tab w:val="center" w:pos="720"/>
          <w:tab w:val="center" w:pos="1440"/>
          <w:tab w:val="center" w:pos="5901"/>
        </w:tabs>
        <w:spacing w:after="91" w:line="259" w:lineRule="auto"/>
        <w:rPr>
          <w:color w:val="000000"/>
          <w:sz w:val="28"/>
          <w:szCs w:val="28"/>
          <w:lang w:val="en-IN"/>
        </w:rPr>
      </w:pPr>
      <w:r>
        <w:rPr>
          <w:color w:val="000000"/>
          <w:sz w:val="28"/>
          <w:szCs w:val="28"/>
          <w:lang w:val="en-IN"/>
        </w:rPr>
        <w:t xml:space="preserve"> </w:t>
      </w:r>
      <w:r>
        <w:rPr>
          <w:color w:val="000000"/>
          <w:sz w:val="28"/>
          <w:szCs w:val="28"/>
          <w:lang w:val="en-IN"/>
        </w:rPr>
        <w:tab/>
        <w:t xml:space="preserve"> </w:t>
      </w:r>
      <w:r>
        <w:rPr>
          <w:color w:val="000000"/>
          <w:sz w:val="28"/>
          <w:szCs w:val="28"/>
          <w:lang w:val="en-IN"/>
        </w:rPr>
        <w:tab/>
        <w:t xml:space="preserve"> </w:t>
      </w:r>
      <w:r>
        <w:rPr>
          <w:color w:val="000000"/>
          <w:sz w:val="28"/>
          <w:szCs w:val="28"/>
          <w:lang w:val="en-IN"/>
        </w:rPr>
        <w:tab/>
        <w:t xml:space="preserve"> </w:t>
      </w:r>
    </w:p>
    <w:p w14:paraId="3777D261" w14:textId="77777777" w:rsidR="00D65AE4" w:rsidRDefault="0013507C">
      <w:pPr>
        <w:spacing w:after="169" w:line="259" w:lineRule="auto"/>
        <w:rPr>
          <w:color w:val="000000"/>
          <w:sz w:val="28"/>
          <w:szCs w:val="28"/>
          <w:lang w:val="en-IN"/>
        </w:rPr>
      </w:pPr>
      <w:r>
        <w:rPr>
          <w:color w:val="000000"/>
          <w:sz w:val="28"/>
          <w:szCs w:val="28"/>
          <w:lang w:val="en-IN"/>
        </w:rPr>
        <w:t xml:space="preserve"> </w:t>
      </w:r>
    </w:p>
    <w:p w14:paraId="0ACE97CD" w14:textId="77777777" w:rsidR="00D65AE4" w:rsidRDefault="0013507C">
      <w:pPr>
        <w:keepNext/>
        <w:keepLines/>
        <w:spacing w:after="151" w:line="260" w:lineRule="auto"/>
        <w:ind w:left="-5"/>
        <w:outlineLvl w:val="0"/>
        <w:rPr>
          <w:b/>
          <w:color w:val="000000"/>
          <w:sz w:val="28"/>
          <w:szCs w:val="28"/>
          <w:lang w:val="en-IN"/>
        </w:rPr>
      </w:pPr>
      <w:r>
        <w:rPr>
          <w:b/>
          <w:color w:val="000000"/>
          <w:sz w:val="28"/>
          <w:szCs w:val="28"/>
          <w:lang w:val="en-IN"/>
        </w:rPr>
        <w:t>8. more :</w:t>
      </w:r>
    </w:p>
    <w:p w14:paraId="32A24EAB" w14:textId="77777777" w:rsidR="00D65AE4" w:rsidRDefault="0013507C">
      <w:pPr>
        <w:spacing w:after="162" w:line="260" w:lineRule="auto"/>
        <w:ind w:left="10" w:hanging="10"/>
        <w:rPr>
          <w:color w:val="000000"/>
          <w:sz w:val="28"/>
          <w:szCs w:val="28"/>
          <w:lang w:val="en-IN"/>
        </w:rPr>
      </w:pPr>
      <w:r>
        <w:rPr>
          <w:color w:val="000000"/>
          <w:sz w:val="28"/>
          <w:szCs w:val="28"/>
          <w:lang w:val="en-IN"/>
        </w:rPr>
        <w:t>more command is used to view the text files in the command prompt, displaying one screen at a time in case the file is large (For example log files). The more command also allows the user do scroll up and down through the page.</w:t>
      </w:r>
    </w:p>
    <w:p w14:paraId="17B0BCA2" w14:textId="77777777" w:rsidR="00D65AE4" w:rsidRDefault="0013507C">
      <w:pPr>
        <w:spacing w:after="162" w:line="260" w:lineRule="auto"/>
        <w:ind w:left="10" w:hanging="10"/>
        <w:rPr>
          <w:color w:val="000000"/>
          <w:lang w:val="en-IN"/>
        </w:rPr>
      </w:pPr>
      <w:r>
        <w:rPr>
          <w:b/>
          <w:color w:val="000000"/>
          <w:lang w:val="en-IN"/>
        </w:rPr>
        <w:lastRenderedPageBreak/>
        <w:t xml:space="preserve">SPACE Key </w:t>
      </w:r>
      <w:r>
        <w:rPr>
          <w:color w:val="000000"/>
          <w:lang w:val="en-IN"/>
        </w:rPr>
        <w:t>is act as a NEXT button.</w:t>
      </w:r>
    </w:p>
    <w:p w14:paraId="72414367" w14:textId="77777777" w:rsidR="00D65AE4" w:rsidRDefault="0013507C">
      <w:pPr>
        <w:spacing w:after="162" w:line="260" w:lineRule="auto"/>
        <w:ind w:left="10" w:hanging="10"/>
        <w:rPr>
          <w:color w:val="000000"/>
          <w:lang w:val="en-IN"/>
        </w:rPr>
      </w:pPr>
      <w:r>
        <w:rPr>
          <w:b/>
          <w:color w:val="000000"/>
          <w:lang w:val="en-IN"/>
        </w:rPr>
        <w:t xml:space="preserve">B Key </w:t>
      </w:r>
      <w:r>
        <w:rPr>
          <w:color w:val="000000"/>
          <w:lang w:val="en-IN"/>
        </w:rPr>
        <w:t>act as a PREVIOUS button.</w:t>
      </w:r>
    </w:p>
    <w:p w14:paraId="4CC3BB3B" w14:textId="77777777" w:rsidR="00D65AE4" w:rsidRDefault="0013507C">
      <w:pPr>
        <w:spacing w:after="162" w:line="260" w:lineRule="auto"/>
        <w:ind w:left="10" w:hanging="10"/>
        <w:rPr>
          <w:color w:val="000000"/>
          <w:lang w:val="en-IN"/>
        </w:rPr>
      </w:pPr>
      <w:r>
        <w:rPr>
          <w:b/>
          <w:color w:val="000000"/>
          <w:lang w:val="en-IN"/>
        </w:rPr>
        <w:t>ENTER</w:t>
      </w:r>
      <w:r>
        <w:rPr>
          <w:color w:val="000000"/>
          <w:lang w:val="en-IN"/>
        </w:rPr>
        <w:t xml:space="preserve"> </w:t>
      </w:r>
      <w:r>
        <w:rPr>
          <w:b/>
          <w:color w:val="000000"/>
          <w:lang w:val="en-IN"/>
        </w:rPr>
        <w:t>key</w:t>
      </w:r>
      <w:r>
        <w:rPr>
          <w:color w:val="000000"/>
          <w:lang w:val="en-IN"/>
        </w:rPr>
        <w:t xml:space="preserve"> is used to view line by line.</w:t>
      </w:r>
      <w:r>
        <w:rPr>
          <w:b/>
          <w:color w:val="000000"/>
          <w:sz w:val="28"/>
          <w:szCs w:val="28"/>
          <w:lang w:val="en-IN"/>
        </w:rPr>
        <w:tab/>
      </w:r>
      <w:r>
        <w:rPr>
          <w:color w:val="000000"/>
          <w:sz w:val="28"/>
          <w:szCs w:val="28"/>
          <w:lang w:val="en-IN"/>
        </w:rPr>
        <w:t xml:space="preserve"> </w:t>
      </w:r>
    </w:p>
    <w:p w14:paraId="0BF2A72B" w14:textId="77777777" w:rsidR="00D65AE4" w:rsidRDefault="0013507C">
      <w:pPr>
        <w:tabs>
          <w:tab w:val="center" w:pos="1232"/>
          <w:tab w:val="center" w:pos="2477"/>
        </w:tabs>
        <w:spacing w:after="162" w:line="260" w:lineRule="auto"/>
        <w:rPr>
          <w:color w:val="000000"/>
          <w:sz w:val="28"/>
          <w:szCs w:val="28"/>
          <w:lang w:val="en-IN"/>
        </w:rPr>
      </w:pPr>
      <w:r>
        <w:rPr>
          <w:rFonts w:ascii="Calibri" w:eastAsia="Calibri" w:hAnsi="Calibri" w:cs="Calibri"/>
          <w:color w:val="000000"/>
          <w:sz w:val="22"/>
          <w:szCs w:val="22"/>
          <w:lang w:val="en-IN"/>
        </w:rPr>
        <w:tab/>
      </w:r>
      <w:r>
        <w:rPr>
          <w:color w:val="000000"/>
          <w:sz w:val="28"/>
          <w:szCs w:val="28"/>
          <w:lang w:val="en-IN"/>
        </w:rPr>
        <w:t xml:space="preserve">Syntax :- </w:t>
      </w:r>
      <w:r>
        <w:rPr>
          <w:color w:val="000000"/>
          <w:sz w:val="28"/>
          <w:szCs w:val="28"/>
          <w:lang w:val="en-IN"/>
        </w:rPr>
        <w:tab/>
        <w:t>$more filename</w:t>
      </w:r>
    </w:p>
    <w:p w14:paraId="7703E333" w14:textId="77777777" w:rsidR="00D65AE4" w:rsidRDefault="0013507C">
      <w:pPr>
        <w:tabs>
          <w:tab w:val="center" w:pos="1232"/>
        </w:tabs>
        <w:spacing w:after="162" w:line="260" w:lineRule="auto"/>
        <w:ind w:left="-15"/>
        <w:rPr>
          <w:color w:val="000000"/>
          <w:sz w:val="28"/>
          <w:szCs w:val="28"/>
          <w:lang w:val="en-IN"/>
        </w:rPr>
      </w:pPr>
      <w:r>
        <w:rPr>
          <w:color w:val="000000"/>
          <w:sz w:val="28"/>
          <w:szCs w:val="28"/>
          <w:lang w:val="en-IN"/>
        </w:rPr>
        <w:t xml:space="preserve"> </w:t>
      </w:r>
      <w:r>
        <w:rPr>
          <w:color w:val="000000"/>
          <w:sz w:val="28"/>
          <w:szCs w:val="28"/>
          <w:lang w:val="en-IN"/>
        </w:rPr>
        <w:tab/>
        <w:t xml:space="preserve">Output :-  </w:t>
      </w:r>
    </w:p>
    <w:p w14:paraId="6B301FC6" w14:textId="77777777" w:rsidR="00D65AE4" w:rsidRDefault="0013507C">
      <w:pPr>
        <w:tabs>
          <w:tab w:val="center" w:pos="4956"/>
        </w:tabs>
        <w:spacing w:after="93" w:line="259" w:lineRule="auto"/>
        <w:rPr>
          <w:color w:val="000000"/>
          <w:sz w:val="28"/>
          <w:szCs w:val="28"/>
          <w:lang w:val="en-IN"/>
        </w:rPr>
      </w:pPr>
      <w:r>
        <w:rPr>
          <w:color w:val="000000"/>
          <w:sz w:val="28"/>
          <w:szCs w:val="28"/>
          <w:lang w:val="en-IN"/>
        </w:rPr>
        <w:t xml:space="preserve"> </w:t>
      </w:r>
      <w:r>
        <w:rPr>
          <w:color w:val="000000"/>
          <w:sz w:val="28"/>
          <w:szCs w:val="28"/>
          <w:lang w:val="en-IN"/>
        </w:rPr>
        <w:tab/>
      </w:r>
      <w:r>
        <w:rPr>
          <w:noProof/>
        </w:rPr>
        <w:drawing>
          <wp:inline distT="0" distB="0" distL="0" distR="0" wp14:anchorId="5D82C853" wp14:editId="7D4BEF97">
            <wp:extent cx="6334760" cy="2807335"/>
            <wp:effectExtent l="0" t="0" r="0" b="0"/>
            <wp:docPr id="4753" name="image10.png"/>
            <wp:cNvGraphicFramePr/>
            <a:graphic xmlns:a="http://schemas.openxmlformats.org/drawingml/2006/main">
              <a:graphicData uri="http://schemas.openxmlformats.org/drawingml/2006/picture">
                <pic:pic xmlns:pic="http://schemas.openxmlformats.org/drawingml/2006/picture">
                  <pic:nvPicPr>
                    <pic:cNvPr id="4753" name="image10.png"/>
                    <pic:cNvPicPr/>
                  </pic:nvPicPr>
                  <pic:blipFill>
                    <a:blip r:embed="rId91"/>
                    <a:stretch>
                      <a:fillRect/>
                    </a:stretch>
                  </pic:blipFill>
                  <pic:spPr>
                    <a:xfrm>
                      <a:off x="0" y="0"/>
                      <a:ext cx="6334760" cy="2807335"/>
                    </a:xfrm>
                    <a:prstGeom prst="rect">
                      <a:avLst/>
                    </a:prstGeom>
                  </pic:spPr>
                </pic:pic>
              </a:graphicData>
            </a:graphic>
          </wp:inline>
        </w:drawing>
      </w:r>
      <w:r>
        <w:rPr>
          <w:color w:val="000000"/>
          <w:sz w:val="28"/>
          <w:szCs w:val="28"/>
          <w:lang w:val="en-IN"/>
        </w:rPr>
        <w:t xml:space="preserve"> </w:t>
      </w:r>
    </w:p>
    <w:p w14:paraId="303FDFB3" w14:textId="77777777" w:rsidR="00D65AE4" w:rsidRDefault="0013507C">
      <w:pPr>
        <w:spacing w:after="169" w:line="259" w:lineRule="auto"/>
        <w:rPr>
          <w:color w:val="000000"/>
          <w:sz w:val="28"/>
          <w:szCs w:val="28"/>
          <w:lang w:val="en-IN"/>
        </w:rPr>
      </w:pPr>
      <w:r>
        <w:rPr>
          <w:color w:val="000000"/>
          <w:sz w:val="28"/>
          <w:szCs w:val="28"/>
          <w:lang w:val="en-IN"/>
        </w:rPr>
        <w:t xml:space="preserve"> </w:t>
      </w:r>
    </w:p>
    <w:p w14:paraId="1D7597BE" w14:textId="77777777" w:rsidR="00D65AE4" w:rsidRDefault="0013507C">
      <w:pPr>
        <w:keepNext/>
        <w:keepLines/>
        <w:spacing w:after="151" w:line="260" w:lineRule="auto"/>
        <w:ind w:left="-5"/>
        <w:outlineLvl w:val="0"/>
        <w:rPr>
          <w:b/>
          <w:color w:val="000000"/>
          <w:sz w:val="28"/>
          <w:szCs w:val="28"/>
          <w:lang w:val="en-IN"/>
        </w:rPr>
      </w:pPr>
      <w:r>
        <w:rPr>
          <w:b/>
          <w:color w:val="000000"/>
          <w:sz w:val="28"/>
          <w:szCs w:val="28"/>
          <w:lang w:val="en-IN"/>
        </w:rPr>
        <w:t>9. more -s :</w:t>
      </w:r>
    </w:p>
    <w:p w14:paraId="434B12F7" w14:textId="77777777" w:rsidR="00D65AE4" w:rsidRDefault="0013507C">
      <w:pPr>
        <w:tabs>
          <w:tab w:val="center" w:pos="4069"/>
        </w:tabs>
        <w:spacing w:after="162" w:line="260" w:lineRule="auto"/>
        <w:ind w:left="-15"/>
        <w:rPr>
          <w:color w:val="000000"/>
          <w:sz w:val="28"/>
          <w:szCs w:val="28"/>
          <w:lang w:val="en-IN"/>
        </w:rPr>
      </w:pPr>
      <w:r>
        <w:rPr>
          <w:color w:val="000000"/>
          <w:sz w:val="28"/>
          <w:szCs w:val="28"/>
          <w:lang w:val="en-IN"/>
        </w:rPr>
        <w:t>This option squeezes multiple blank lines into one single blank line.</w:t>
      </w:r>
    </w:p>
    <w:p w14:paraId="32235763" w14:textId="77777777" w:rsidR="00D65AE4" w:rsidRDefault="0013507C">
      <w:pPr>
        <w:tabs>
          <w:tab w:val="center" w:pos="1232"/>
          <w:tab w:val="center" w:pos="2492"/>
        </w:tabs>
        <w:spacing w:after="162" w:line="260" w:lineRule="auto"/>
        <w:ind w:left="10" w:hanging="10"/>
        <w:rPr>
          <w:color w:val="000000"/>
          <w:sz w:val="28"/>
          <w:szCs w:val="28"/>
          <w:lang w:val="en-IN"/>
        </w:rPr>
      </w:pPr>
      <w:r>
        <w:rPr>
          <w:color w:val="000000"/>
          <w:sz w:val="28"/>
          <w:szCs w:val="28"/>
          <w:lang w:val="en-IN"/>
        </w:rPr>
        <w:tab/>
        <w:t xml:space="preserve">Syntax :- </w:t>
      </w:r>
      <w:r>
        <w:rPr>
          <w:color w:val="000000"/>
          <w:sz w:val="28"/>
          <w:szCs w:val="28"/>
          <w:lang w:val="en-IN"/>
        </w:rPr>
        <w:tab/>
        <w:t>$more -s filename</w:t>
      </w:r>
    </w:p>
    <w:p w14:paraId="10DC39A6" w14:textId="77777777" w:rsidR="00D65AE4" w:rsidRDefault="0013507C">
      <w:pPr>
        <w:spacing w:after="162" w:line="260" w:lineRule="auto"/>
        <w:ind w:left="730"/>
        <w:rPr>
          <w:color w:val="000000"/>
          <w:sz w:val="28"/>
          <w:szCs w:val="28"/>
          <w:lang w:val="en-IN"/>
        </w:rPr>
      </w:pPr>
      <w:r>
        <w:rPr>
          <w:color w:val="000000"/>
          <w:sz w:val="28"/>
          <w:szCs w:val="28"/>
          <w:lang w:val="en-IN"/>
        </w:rPr>
        <w:t xml:space="preserve">Output :- </w:t>
      </w:r>
    </w:p>
    <w:p w14:paraId="6B9C501F" w14:textId="77777777" w:rsidR="00D65AE4" w:rsidRDefault="00D65AE4">
      <w:pPr>
        <w:spacing w:after="162" w:line="260" w:lineRule="auto"/>
        <w:ind w:left="730"/>
        <w:rPr>
          <w:color w:val="000000"/>
          <w:sz w:val="28"/>
          <w:szCs w:val="28"/>
          <w:lang w:val="en-IN"/>
        </w:rPr>
      </w:pPr>
    </w:p>
    <w:p w14:paraId="66BAA5A7" w14:textId="77777777" w:rsidR="00D65AE4" w:rsidRDefault="0013507C">
      <w:pPr>
        <w:tabs>
          <w:tab w:val="center" w:pos="720"/>
          <w:tab w:val="center" w:pos="1440"/>
          <w:tab w:val="center" w:pos="5916"/>
        </w:tabs>
        <w:spacing w:after="93" w:line="259" w:lineRule="auto"/>
        <w:rPr>
          <w:color w:val="000000"/>
          <w:sz w:val="28"/>
          <w:szCs w:val="28"/>
          <w:lang w:val="en-IN"/>
        </w:rPr>
      </w:pPr>
      <w:r>
        <w:rPr>
          <w:rFonts w:ascii="Calibri" w:eastAsia="Calibri" w:hAnsi="Calibri" w:cs="Calibri"/>
          <w:color w:val="000000"/>
          <w:sz w:val="22"/>
          <w:szCs w:val="22"/>
          <w:lang w:val="en-IN"/>
        </w:rPr>
        <w:tab/>
      </w:r>
      <w:r>
        <w:rPr>
          <w:color w:val="000000"/>
          <w:sz w:val="28"/>
          <w:szCs w:val="28"/>
          <w:lang w:val="en-IN"/>
        </w:rPr>
        <w:t xml:space="preserve"> </w:t>
      </w:r>
      <w:r>
        <w:rPr>
          <w:color w:val="000000"/>
          <w:sz w:val="28"/>
          <w:szCs w:val="28"/>
          <w:lang w:val="en-IN"/>
        </w:rPr>
        <w:tab/>
        <w:t xml:space="preserve"> </w:t>
      </w:r>
      <w:r>
        <w:rPr>
          <w:color w:val="000000"/>
          <w:sz w:val="28"/>
          <w:szCs w:val="28"/>
          <w:lang w:val="en-IN"/>
        </w:rPr>
        <w:tab/>
        <w:t xml:space="preserve"> </w:t>
      </w:r>
    </w:p>
    <w:p w14:paraId="2171E331" w14:textId="77777777" w:rsidR="00D65AE4" w:rsidRDefault="0013507C">
      <w:pPr>
        <w:spacing w:after="169" w:line="259" w:lineRule="auto"/>
        <w:rPr>
          <w:color w:val="000000"/>
          <w:sz w:val="28"/>
          <w:szCs w:val="28"/>
          <w:lang w:val="en-IN"/>
        </w:rPr>
      </w:pPr>
      <w:r>
        <w:rPr>
          <w:color w:val="000000"/>
          <w:sz w:val="28"/>
          <w:szCs w:val="28"/>
          <w:lang w:val="en-IN"/>
        </w:rPr>
        <w:t xml:space="preserve"> </w:t>
      </w:r>
      <w:r>
        <w:rPr>
          <w:noProof/>
        </w:rPr>
        <w:drawing>
          <wp:inline distT="0" distB="0" distL="0" distR="0" wp14:anchorId="65337315" wp14:editId="3EA382A3">
            <wp:extent cx="5379522" cy="2398816"/>
            <wp:effectExtent l="0" t="0" r="0" b="0"/>
            <wp:docPr id="4752" name="image9.png"/>
            <wp:cNvGraphicFramePr/>
            <a:graphic xmlns:a="http://schemas.openxmlformats.org/drawingml/2006/main">
              <a:graphicData uri="http://schemas.openxmlformats.org/drawingml/2006/picture">
                <pic:pic xmlns:pic="http://schemas.openxmlformats.org/drawingml/2006/picture">
                  <pic:nvPicPr>
                    <pic:cNvPr id="4752" name="image9.png"/>
                    <pic:cNvPicPr/>
                  </pic:nvPicPr>
                  <pic:blipFill>
                    <a:blip r:embed="rId92"/>
                    <a:stretch>
                      <a:fillRect/>
                    </a:stretch>
                  </pic:blipFill>
                  <pic:spPr>
                    <a:xfrm>
                      <a:off x="0" y="0"/>
                      <a:ext cx="5385800" cy="2401615"/>
                    </a:xfrm>
                    <a:prstGeom prst="rect">
                      <a:avLst/>
                    </a:prstGeom>
                  </pic:spPr>
                </pic:pic>
              </a:graphicData>
            </a:graphic>
          </wp:inline>
        </w:drawing>
      </w:r>
    </w:p>
    <w:p w14:paraId="29259B61" w14:textId="77777777" w:rsidR="00D65AE4" w:rsidRDefault="0013507C">
      <w:pPr>
        <w:keepNext/>
        <w:keepLines/>
        <w:spacing w:after="151" w:line="260" w:lineRule="auto"/>
        <w:ind w:left="-5"/>
        <w:outlineLvl w:val="0"/>
        <w:rPr>
          <w:color w:val="273239"/>
          <w:sz w:val="26"/>
          <w:szCs w:val="26"/>
          <w:highlight w:val="white"/>
          <w:lang w:val="en-IN"/>
        </w:rPr>
      </w:pPr>
      <w:r>
        <w:rPr>
          <w:b/>
          <w:color w:val="000000"/>
          <w:sz w:val="28"/>
          <w:szCs w:val="28"/>
          <w:lang w:val="en-IN"/>
        </w:rPr>
        <w:lastRenderedPageBreak/>
        <w:t xml:space="preserve">10. </w:t>
      </w:r>
      <w:r>
        <w:rPr>
          <w:b/>
          <w:color w:val="273239"/>
          <w:sz w:val="26"/>
          <w:szCs w:val="26"/>
          <w:highlight w:val="white"/>
          <w:lang w:val="en-IN"/>
        </w:rPr>
        <w:t>more +n :</w:t>
      </w:r>
    </w:p>
    <w:p w14:paraId="22C6A425" w14:textId="77777777" w:rsidR="00D65AE4" w:rsidRDefault="0013507C">
      <w:pPr>
        <w:keepNext/>
        <w:keepLines/>
        <w:spacing w:after="151" w:line="260" w:lineRule="auto"/>
        <w:ind w:left="-5"/>
        <w:outlineLvl w:val="0"/>
        <w:rPr>
          <w:color w:val="000000"/>
          <w:sz w:val="32"/>
          <w:szCs w:val="32"/>
          <w:lang w:val="en-IN"/>
        </w:rPr>
      </w:pPr>
      <w:r>
        <w:rPr>
          <w:color w:val="273239"/>
          <w:sz w:val="28"/>
          <w:szCs w:val="28"/>
          <w:highlight w:val="white"/>
          <w:lang w:val="en-IN"/>
        </w:rPr>
        <w:t>This option displays the text after the specified number of lines of the document.</w:t>
      </w:r>
    </w:p>
    <w:p w14:paraId="3993D2FE" w14:textId="77777777" w:rsidR="00D65AE4" w:rsidRDefault="0013507C">
      <w:pPr>
        <w:tabs>
          <w:tab w:val="center" w:pos="2119"/>
        </w:tabs>
        <w:spacing w:after="162" w:line="260" w:lineRule="auto"/>
        <w:ind w:left="-15"/>
        <w:rPr>
          <w:color w:val="000000"/>
          <w:sz w:val="28"/>
          <w:szCs w:val="28"/>
          <w:lang w:val="en-IN"/>
        </w:rPr>
      </w:pPr>
      <w:r>
        <w:rPr>
          <w:b/>
          <w:color w:val="000000"/>
          <w:sz w:val="28"/>
          <w:szCs w:val="28"/>
          <w:lang w:val="en-IN"/>
        </w:rPr>
        <w:t xml:space="preserve"> </w:t>
      </w:r>
      <w:r>
        <w:rPr>
          <w:b/>
          <w:color w:val="000000"/>
          <w:sz w:val="28"/>
          <w:szCs w:val="28"/>
          <w:lang w:val="en-IN"/>
        </w:rPr>
        <w:tab/>
      </w:r>
      <w:r>
        <w:rPr>
          <w:color w:val="000000"/>
          <w:sz w:val="28"/>
          <w:szCs w:val="28"/>
          <w:lang w:val="en-IN"/>
        </w:rPr>
        <w:t xml:space="preserve"> </w:t>
      </w:r>
    </w:p>
    <w:p w14:paraId="771232E9" w14:textId="77777777" w:rsidR="00D65AE4" w:rsidRDefault="0013507C">
      <w:pPr>
        <w:tabs>
          <w:tab w:val="center" w:pos="1232"/>
          <w:tab w:val="center" w:pos="2543"/>
        </w:tabs>
        <w:spacing w:after="162" w:line="260" w:lineRule="auto"/>
        <w:ind w:left="-15"/>
        <w:rPr>
          <w:color w:val="000000"/>
          <w:sz w:val="28"/>
          <w:szCs w:val="28"/>
          <w:lang w:val="en-IN"/>
        </w:rPr>
      </w:pPr>
      <w:r>
        <w:rPr>
          <w:color w:val="000000"/>
          <w:sz w:val="28"/>
          <w:szCs w:val="28"/>
          <w:lang w:val="en-IN"/>
        </w:rPr>
        <w:t xml:space="preserve"> </w:t>
      </w:r>
      <w:r>
        <w:rPr>
          <w:color w:val="000000"/>
          <w:sz w:val="28"/>
          <w:szCs w:val="28"/>
          <w:lang w:val="en-IN"/>
        </w:rPr>
        <w:tab/>
        <w:t xml:space="preserve">Syntax :- </w:t>
      </w:r>
      <w:r>
        <w:rPr>
          <w:color w:val="000000"/>
          <w:sz w:val="28"/>
          <w:szCs w:val="28"/>
          <w:lang w:val="en-IN"/>
        </w:rPr>
        <w:tab/>
        <w:t>$ more +n filename</w:t>
      </w:r>
    </w:p>
    <w:p w14:paraId="10381048" w14:textId="77777777" w:rsidR="00D65AE4" w:rsidRDefault="0013507C">
      <w:pPr>
        <w:tabs>
          <w:tab w:val="center" w:pos="1232"/>
        </w:tabs>
        <w:spacing w:after="162" w:line="260" w:lineRule="auto"/>
        <w:ind w:left="-15"/>
        <w:rPr>
          <w:color w:val="000000"/>
          <w:sz w:val="28"/>
          <w:szCs w:val="28"/>
          <w:lang w:val="en-IN"/>
        </w:rPr>
      </w:pPr>
      <w:r>
        <w:rPr>
          <w:color w:val="000000"/>
          <w:sz w:val="28"/>
          <w:szCs w:val="28"/>
          <w:lang w:val="en-IN"/>
        </w:rPr>
        <w:t xml:space="preserve"> </w:t>
      </w:r>
      <w:r>
        <w:rPr>
          <w:color w:val="000000"/>
          <w:sz w:val="28"/>
          <w:szCs w:val="28"/>
          <w:lang w:val="en-IN"/>
        </w:rPr>
        <w:tab/>
        <w:t xml:space="preserve">Output :- </w:t>
      </w:r>
    </w:p>
    <w:p w14:paraId="51D5428B" w14:textId="77777777" w:rsidR="00D65AE4" w:rsidRDefault="0013507C">
      <w:pPr>
        <w:tabs>
          <w:tab w:val="center" w:pos="1232"/>
        </w:tabs>
        <w:spacing w:after="162" w:line="260" w:lineRule="auto"/>
        <w:ind w:left="-15"/>
        <w:rPr>
          <w:color w:val="000000"/>
          <w:sz w:val="28"/>
          <w:szCs w:val="28"/>
          <w:lang w:val="en-IN"/>
        </w:rPr>
      </w:pPr>
      <w:r>
        <w:rPr>
          <w:noProof/>
        </w:rPr>
        <w:drawing>
          <wp:inline distT="0" distB="0" distL="0" distR="0" wp14:anchorId="108D1ED1" wp14:editId="10E3F90B">
            <wp:extent cx="6334760" cy="2723515"/>
            <wp:effectExtent l="0" t="0" r="0" b="0"/>
            <wp:docPr id="4755" name="image11.png"/>
            <wp:cNvGraphicFramePr/>
            <a:graphic xmlns:a="http://schemas.openxmlformats.org/drawingml/2006/main">
              <a:graphicData uri="http://schemas.openxmlformats.org/drawingml/2006/picture">
                <pic:pic xmlns:pic="http://schemas.openxmlformats.org/drawingml/2006/picture">
                  <pic:nvPicPr>
                    <pic:cNvPr id="4755" name="image11.png"/>
                    <pic:cNvPicPr/>
                  </pic:nvPicPr>
                  <pic:blipFill>
                    <a:blip r:embed="rId93"/>
                    <a:stretch>
                      <a:fillRect/>
                    </a:stretch>
                  </pic:blipFill>
                  <pic:spPr>
                    <a:xfrm>
                      <a:off x="0" y="0"/>
                      <a:ext cx="6334760" cy="2723515"/>
                    </a:xfrm>
                    <a:prstGeom prst="rect">
                      <a:avLst/>
                    </a:prstGeom>
                  </pic:spPr>
                </pic:pic>
              </a:graphicData>
            </a:graphic>
          </wp:inline>
        </w:drawing>
      </w:r>
    </w:p>
    <w:p w14:paraId="7D66A4A9" w14:textId="77777777" w:rsidR="00D65AE4" w:rsidRDefault="0013507C">
      <w:pPr>
        <w:tabs>
          <w:tab w:val="center" w:pos="720"/>
          <w:tab w:val="center" w:pos="1440"/>
          <w:tab w:val="center" w:pos="5766"/>
        </w:tabs>
        <w:spacing w:line="259" w:lineRule="auto"/>
        <w:rPr>
          <w:color w:val="000000"/>
          <w:sz w:val="28"/>
          <w:szCs w:val="28"/>
          <w:lang w:val="en-IN"/>
        </w:rPr>
      </w:pPr>
      <w:r>
        <w:rPr>
          <w:color w:val="000000"/>
          <w:sz w:val="28"/>
          <w:szCs w:val="28"/>
          <w:lang w:val="en-IN"/>
        </w:rPr>
        <w:t xml:space="preserve"> </w:t>
      </w:r>
      <w:r>
        <w:rPr>
          <w:color w:val="000000"/>
          <w:sz w:val="28"/>
          <w:szCs w:val="28"/>
          <w:lang w:val="en-IN"/>
        </w:rPr>
        <w:tab/>
        <w:t xml:space="preserve"> </w:t>
      </w:r>
      <w:r>
        <w:rPr>
          <w:color w:val="000000"/>
          <w:sz w:val="28"/>
          <w:szCs w:val="28"/>
          <w:lang w:val="en-IN"/>
        </w:rPr>
        <w:tab/>
        <w:t xml:space="preserve"> </w:t>
      </w:r>
      <w:r>
        <w:rPr>
          <w:color w:val="000000"/>
          <w:sz w:val="28"/>
          <w:szCs w:val="28"/>
          <w:lang w:val="en-IN"/>
        </w:rPr>
        <w:tab/>
        <w:t xml:space="preserve"> </w:t>
      </w:r>
    </w:p>
    <w:p w14:paraId="65C7E340" w14:textId="77777777" w:rsidR="00D65AE4" w:rsidRDefault="0013507C">
      <w:pPr>
        <w:keepNext/>
        <w:keepLines/>
        <w:spacing w:after="151" w:line="260" w:lineRule="auto"/>
        <w:ind w:left="-5"/>
        <w:outlineLvl w:val="0"/>
        <w:rPr>
          <w:b/>
          <w:color w:val="000000"/>
          <w:sz w:val="28"/>
          <w:szCs w:val="28"/>
          <w:lang w:val="en-IN"/>
        </w:rPr>
      </w:pPr>
      <w:r>
        <w:rPr>
          <w:b/>
          <w:color w:val="000000"/>
          <w:sz w:val="28"/>
          <w:szCs w:val="28"/>
          <w:lang w:val="en-IN"/>
        </w:rPr>
        <w:t>11. more -n :</w:t>
      </w:r>
    </w:p>
    <w:p w14:paraId="4065F1D4" w14:textId="77777777" w:rsidR="00D65AE4" w:rsidRDefault="0013507C">
      <w:pPr>
        <w:ind w:left="10" w:hanging="10"/>
        <w:rPr>
          <w:color w:val="273239"/>
          <w:sz w:val="26"/>
          <w:szCs w:val="26"/>
          <w:lang w:val="en-IN"/>
        </w:rPr>
      </w:pPr>
      <w:r>
        <w:rPr>
          <w:b/>
          <w:color w:val="000000"/>
          <w:sz w:val="28"/>
          <w:szCs w:val="28"/>
          <w:lang w:val="en-IN"/>
        </w:rPr>
        <w:t xml:space="preserve"> </w:t>
      </w:r>
      <w:r>
        <w:rPr>
          <w:color w:val="273239"/>
          <w:sz w:val="28"/>
          <w:szCs w:val="28"/>
          <w:lang w:val="en-IN"/>
        </w:rPr>
        <w:t>type the number of lines that you want to display per screen.</w:t>
      </w:r>
    </w:p>
    <w:p w14:paraId="21FB3B38" w14:textId="77777777" w:rsidR="00D65AE4" w:rsidRDefault="0013507C">
      <w:pPr>
        <w:tabs>
          <w:tab w:val="center" w:pos="4325"/>
        </w:tabs>
        <w:spacing w:after="162" w:line="260" w:lineRule="auto"/>
        <w:ind w:left="-15"/>
        <w:rPr>
          <w:color w:val="000000"/>
          <w:sz w:val="28"/>
          <w:szCs w:val="28"/>
          <w:lang w:val="en-IN"/>
        </w:rPr>
      </w:pPr>
      <w:r>
        <w:rPr>
          <w:color w:val="000000"/>
          <w:sz w:val="28"/>
          <w:szCs w:val="28"/>
          <w:lang w:val="en-IN"/>
        </w:rPr>
        <w:t xml:space="preserve"> </w:t>
      </w:r>
    </w:p>
    <w:p w14:paraId="3E1B87B8" w14:textId="77777777" w:rsidR="00D65AE4" w:rsidRDefault="0013507C">
      <w:pPr>
        <w:tabs>
          <w:tab w:val="center" w:pos="1232"/>
          <w:tab w:val="center" w:pos="2503"/>
        </w:tabs>
        <w:spacing w:after="162" w:line="260" w:lineRule="auto"/>
        <w:ind w:left="-15"/>
        <w:rPr>
          <w:color w:val="000000"/>
          <w:sz w:val="28"/>
          <w:szCs w:val="28"/>
          <w:lang w:val="en-IN"/>
        </w:rPr>
      </w:pPr>
      <w:r>
        <w:rPr>
          <w:color w:val="000000"/>
          <w:sz w:val="28"/>
          <w:szCs w:val="28"/>
          <w:lang w:val="en-IN"/>
        </w:rPr>
        <w:t xml:space="preserve"> </w:t>
      </w:r>
      <w:r>
        <w:rPr>
          <w:color w:val="000000"/>
          <w:sz w:val="28"/>
          <w:szCs w:val="28"/>
          <w:lang w:val="en-IN"/>
        </w:rPr>
        <w:tab/>
        <w:t xml:space="preserve">Syntax :- </w:t>
      </w:r>
      <w:r>
        <w:rPr>
          <w:color w:val="000000"/>
          <w:sz w:val="28"/>
          <w:szCs w:val="28"/>
          <w:lang w:val="en-IN"/>
        </w:rPr>
        <w:tab/>
        <w:t>$ more -n filename</w:t>
      </w:r>
    </w:p>
    <w:p w14:paraId="41327669" w14:textId="77777777" w:rsidR="00D65AE4" w:rsidRDefault="0013507C">
      <w:pPr>
        <w:spacing w:after="162" w:line="260" w:lineRule="auto"/>
        <w:ind w:left="730"/>
        <w:rPr>
          <w:color w:val="000000"/>
          <w:sz w:val="28"/>
          <w:szCs w:val="28"/>
          <w:lang w:val="en-IN"/>
        </w:rPr>
      </w:pPr>
      <w:r>
        <w:rPr>
          <w:color w:val="000000"/>
          <w:sz w:val="28"/>
          <w:szCs w:val="28"/>
          <w:lang w:val="en-IN"/>
        </w:rPr>
        <w:t xml:space="preserve">Output :-  </w:t>
      </w:r>
    </w:p>
    <w:p w14:paraId="47F56872" w14:textId="77777777" w:rsidR="00D65AE4" w:rsidRDefault="0013507C">
      <w:pPr>
        <w:spacing w:after="162" w:line="260" w:lineRule="auto"/>
        <w:ind w:left="730"/>
        <w:rPr>
          <w:color w:val="000000"/>
          <w:sz w:val="28"/>
          <w:szCs w:val="28"/>
          <w:lang w:val="en-IN"/>
        </w:rPr>
      </w:pPr>
      <w:r>
        <w:rPr>
          <w:noProof/>
        </w:rPr>
        <w:drawing>
          <wp:inline distT="0" distB="0" distL="0" distR="0" wp14:anchorId="14D5DF8F" wp14:editId="3FA08205">
            <wp:extent cx="4923790" cy="1246909"/>
            <wp:effectExtent l="0" t="0" r="0" b="0"/>
            <wp:docPr id="4754" name="image8.png"/>
            <wp:cNvGraphicFramePr/>
            <a:graphic xmlns:a="http://schemas.openxmlformats.org/drawingml/2006/main">
              <a:graphicData uri="http://schemas.openxmlformats.org/drawingml/2006/picture">
                <pic:pic xmlns:pic="http://schemas.openxmlformats.org/drawingml/2006/picture">
                  <pic:nvPicPr>
                    <pic:cNvPr id="4754" name="image8.png"/>
                    <pic:cNvPicPr/>
                  </pic:nvPicPr>
                  <pic:blipFill>
                    <a:blip r:embed="rId94"/>
                    <a:stretch>
                      <a:fillRect/>
                    </a:stretch>
                  </pic:blipFill>
                  <pic:spPr>
                    <a:xfrm>
                      <a:off x="0" y="0"/>
                      <a:ext cx="4982709" cy="1261830"/>
                    </a:xfrm>
                    <a:prstGeom prst="rect">
                      <a:avLst/>
                    </a:prstGeom>
                  </pic:spPr>
                </pic:pic>
              </a:graphicData>
            </a:graphic>
          </wp:inline>
        </w:drawing>
      </w:r>
    </w:p>
    <w:p w14:paraId="2CB4B023" w14:textId="77777777" w:rsidR="00D65AE4" w:rsidRDefault="0013507C">
      <w:pPr>
        <w:spacing w:after="2" w:line="259" w:lineRule="auto"/>
        <w:ind w:left="720"/>
        <w:rPr>
          <w:color w:val="000000"/>
          <w:sz w:val="28"/>
          <w:szCs w:val="28"/>
          <w:lang w:val="en-IN"/>
        </w:rPr>
      </w:pPr>
      <w:r>
        <w:rPr>
          <w:color w:val="000000"/>
          <w:sz w:val="28"/>
          <w:szCs w:val="28"/>
          <w:lang w:val="en-IN"/>
        </w:rPr>
        <w:t xml:space="preserve"> </w:t>
      </w:r>
      <w:r>
        <w:rPr>
          <w:color w:val="000000"/>
          <w:sz w:val="28"/>
          <w:szCs w:val="28"/>
          <w:lang w:val="en-IN"/>
        </w:rPr>
        <w:tab/>
        <w:t xml:space="preserve"> </w:t>
      </w:r>
    </w:p>
    <w:p w14:paraId="2AD5F693" w14:textId="77777777" w:rsidR="00D65AE4" w:rsidRDefault="0013507C">
      <w:pPr>
        <w:tabs>
          <w:tab w:val="center" w:pos="4686"/>
        </w:tabs>
        <w:spacing w:after="91" w:line="259" w:lineRule="auto"/>
        <w:rPr>
          <w:color w:val="000000"/>
          <w:sz w:val="28"/>
          <w:szCs w:val="28"/>
          <w:lang w:val="en-IN"/>
        </w:rPr>
      </w:pPr>
      <w:r>
        <w:rPr>
          <w:color w:val="000000"/>
          <w:sz w:val="28"/>
          <w:szCs w:val="28"/>
          <w:lang w:val="en-IN"/>
        </w:rPr>
        <w:t xml:space="preserve"> </w:t>
      </w:r>
      <w:r>
        <w:rPr>
          <w:color w:val="000000"/>
          <w:sz w:val="28"/>
          <w:szCs w:val="28"/>
          <w:lang w:val="en-IN"/>
        </w:rPr>
        <w:tab/>
        <w:t xml:space="preserve"> </w:t>
      </w:r>
    </w:p>
    <w:p w14:paraId="6D61204B" w14:textId="6EF0ED0A" w:rsidR="00D65AE4" w:rsidRDefault="0013507C">
      <w:pPr>
        <w:spacing w:after="162" w:line="259" w:lineRule="auto"/>
        <w:rPr>
          <w:color w:val="000000"/>
          <w:sz w:val="28"/>
          <w:szCs w:val="28"/>
          <w:lang w:val="en-IN"/>
        </w:rPr>
      </w:pPr>
      <w:r>
        <w:rPr>
          <w:color w:val="000000"/>
          <w:sz w:val="28"/>
          <w:szCs w:val="28"/>
          <w:lang w:val="en-IN"/>
        </w:rPr>
        <w:t xml:space="preserve"> </w:t>
      </w:r>
    </w:p>
    <w:p w14:paraId="2BC28A27" w14:textId="613AB4D6" w:rsidR="00566E5E" w:rsidRDefault="00566E5E">
      <w:pPr>
        <w:spacing w:after="162" w:line="259" w:lineRule="auto"/>
        <w:rPr>
          <w:color w:val="000000"/>
          <w:sz w:val="28"/>
          <w:szCs w:val="28"/>
          <w:lang w:val="en-IN"/>
        </w:rPr>
      </w:pPr>
    </w:p>
    <w:p w14:paraId="24385833" w14:textId="209C69EE" w:rsidR="00566E5E" w:rsidRDefault="00566E5E">
      <w:pPr>
        <w:spacing w:after="162" w:line="259" w:lineRule="auto"/>
        <w:rPr>
          <w:color w:val="000000"/>
          <w:sz w:val="28"/>
          <w:szCs w:val="28"/>
          <w:lang w:val="en-IN"/>
        </w:rPr>
      </w:pPr>
    </w:p>
    <w:p w14:paraId="4220D49B" w14:textId="77777777" w:rsidR="00D65AE4" w:rsidRDefault="00D65AE4" w:rsidP="008A21FD">
      <w:pPr>
        <w:spacing w:line="259" w:lineRule="auto"/>
        <w:rPr>
          <w:color w:val="000000"/>
          <w:sz w:val="28"/>
          <w:szCs w:val="28"/>
          <w:lang w:val="en-IN"/>
        </w:rPr>
      </w:pPr>
    </w:p>
    <w:p w14:paraId="008925CA" w14:textId="5D9AEB96" w:rsidR="00B9675D" w:rsidRDefault="00884F8D">
      <w:pPr>
        <w:pBdr>
          <w:top w:val="single" w:sz="8" w:space="2" w:color="000000"/>
        </w:pBdr>
        <w:spacing w:after="160" w:line="259" w:lineRule="auto"/>
        <w:rPr>
          <w:rFonts w:ascii="Calibri" w:eastAsia="Calibri" w:hAnsi="Calibri" w:cs="Calibri"/>
          <w:sz w:val="22"/>
          <w:szCs w:val="22"/>
          <w:lang w:val="en-IN" w:eastAsia="en-IN" w:bidi="ml-IN"/>
        </w:rPr>
      </w:pPr>
      <w:r>
        <w:rPr>
          <w:noProof/>
        </w:rPr>
        <w:lastRenderedPageBreak/>
        <mc:AlternateContent>
          <mc:Choice Requires="wps">
            <w:drawing>
              <wp:anchor distT="0" distB="0" distL="114300" distR="114300" simplePos="0" relativeHeight="251662336" behindDoc="0" locked="0" layoutInCell="1" allowOverlap="1" wp14:anchorId="2B204DF3" wp14:editId="3B58ED78">
                <wp:simplePos x="0" y="0"/>
                <wp:positionH relativeFrom="column">
                  <wp:posOffset>3933825</wp:posOffset>
                </wp:positionH>
                <wp:positionV relativeFrom="paragraph">
                  <wp:posOffset>247650</wp:posOffset>
                </wp:positionV>
                <wp:extent cx="2332990" cy="1561465"/>
                <wp:effectExtent l="15240" t="11430" r="13970" b="8255"/>
                <wp:wrapSquare wrapText="bothSides"/>
                <wp:docPr id="154727406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2990" cy="1561465"/>
                        </a:xfrm>
                        <a:prstGeom prst="rect">
                          <a:avLst/>
                        </a:prstGeom>
                        <a:solidFill>
                          <a:srgbClr val="FFFFFF"/>
                        </a:solidFill>
                        <a:ln w="12700">
                          <a:solidFill>
                            <a:srgbClr val="C0504D"/>
                          </a:solidFill>
                          <a:miter lim="800000"/>
                          <a:headEnd type="none" w="sm" len="sm"/>
                          <a:tailEnd type="none" w="sm" len="sm"/>
                        </a:ln>
                      </wps:spPr>
                      <wps:txbx>
                        <w:txbxContent>
                          <w:p w14:paraId="6BC6CF6C" w14:textId="77777777" w:rsidR="00B9675D" w:rsidRDefault="00B9675D"/>
                          <w:p w14:paraId="45104A9C" w14:textId="77777777" w:rsidR="00B9675D" w:rsidRDefault="0013507C">
                            <w:r>
                              <w:rPr>
                                <w:b/>
                                <w:color w:val="000000"/>
                              </w:rPr>
                              <w:t xml:space="preserve">Name: </w:t>
                            </w:r>
                            <w:r w:rsidR="00445109">
                              <w:rPr>
                                <w:b/>
                                <w:color w:val="000000"/>
                              </w:rPr>
                              <w:t>NEHA ANTONY</w:t>
                            </w:r>
                          </w:p>
                          <w:p w14:paraId="1D0B1D90" w14:textId="77777777" w:rsidR="00B9675D" w:rsidRDefault="0013507C">
                            <w:r>
                              <w:rPr>
                                <w:b/>
                                <w:color w:val="000000"/>
                              </w:rPr>
                              <w:t>Roll No:</w:t>
                            </w:r>
                            <w:r w:rsidR="00445109">
                              <w:rPr>
                                <w:b/>
                                <w:color w:val="000000"/>
                              </w:rPr>
                              <w:t>23</w:t>
                            </w:r>
                          </w:p>
                          <w:p w14:paraId="4E79DD73" w14:textId="77777777" w:rsidR="00B9675D" w:rsidRDefault="0013507C">
                            <w:proofErr w:type="spellStart"/>
                            <w:r>
                              <w:rPr>
                                <w:b/>
                                <w:color w:val="000000"/>
                              </w:rPr>
                              <w:t>Batch:</w:t>
                            </w:r>
                            <w:r w:rsidR="00445109">
                              <w:rPr>
                                <w:b/>
                                <w:color w:val="000000"/>
                              </w:rPr>
                              <w:t>MCA-B</w:t>
                            </w:r>
                            <w:proofErr w:type="spellEnd"/>
                          </w:p>
                          <w:p w14:paraId="34317133" w14:textId="77777777" w:rsidR="00B9675D" w:rsidRDefault="0013507C">
                            <w:r>
                              <w:rPr>
                                <w:b/>
                                <w:color w:val="000000"/>
                              </w:rPr>
                              <w:t>Date:</w:t>
                            </w:r>
                            <w:r w:rsidR="00445109">
                              <w:rPr>
                                <w:b/>
                                <w:color w:val="000000"/>
                              </w:rPr>
                              <w:t>04-04-2022</w:t>
                            </w:r>
                          </w:p>
                          <w:p w14:paraId="67D084FF" w14:textId="77777777" w:rsidR="00B9675D" w:rsidRDefault="00B9675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B204DF3" id="_x0000_s1034" type="#_x0000_t202" style="position:absolute;margin-left:309.75pt;margin-top:19.5pt;width:183.7pt;height:122.9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" strokecolor="#c0504d" strokeweight="1pt">
                <v:stroke startarrowwidth="narrow" startarrowlength="short" endarrowwidth="narrow" endarrowlength="short"/>
                <v:textbox>
                  <w:txbxContent>
                    <w:p w14:paraId="6BC6CF6C" w14:textId="77777777" w:rsidR="00B9675D" w:rsidRDefault="00B9675D"/>
                    <w:p w14:paraId="45104A9C" w14:textId="77777777" w:rsidR="00B9675D" w:rsidRDefault="0013507C">
                      <w:r>
                        <w:rPr>
                          <w:b/>
                          <w:color w:val="000000"/>
                        </w:rPr>
                        <w:t xml:space="preserve">Name: </w:t>
                      </w:r>
                      <w:r w:rsidR="00445109">
                        <w:rPr>
                          <w:b/>
                          <w:color w:val="000000"/>
                        </w:rPr>
                        <w:t>NEHA ANTONY</w:t>
                      </w:r>
                    </w:p>
                    <w:p w14:paraId="1D0B1D90" w14:textId="77777777" w:rsidR="00B9675D" w:rsidRDefault="0013507C">
                      <w:r>
                        <w:rPr>
                          <w:b/>
                          <w:color w:val="000000"/>
                        </w:rPr>
                        <w:t>Roll No:</w:t>
                      </w:r>
                      <w:r w:rsidR="00445109">
                        <w:rPr>
                          <w:b/>
                          <w:color w:val="000000"/>
                        </w:rPr>
                        <w:t>23</w:t>
                      </w:r>
                    </w:p>
                    <w:p w14:paraId="4E79DD73" w14:textId="77777777" w:rsidR="00B9675D" w:rsidRDefault="0013507C">
                      <w:proofErr w:type="spellStart"/>
                      <w:r>
                        <w:rPr>
                          <w:b/>
                          <w:color w:val="000000"/>
                        </w:rPr>
                        <w:t>Batch:</w:t>
                      </w:r>
                      <w:r w:rsidR="00445109">
                        <w:rPr>
                          <w:b/>
                          <w:color w:val="000000"/>
                        </w:rPr>
                        <w:t>MCA-B</w:t>
                      </w:r>
                      <w:proofErr w:type="spellEnd"/>
                    </w:p>
                    <w:p w14:paraId="34317133" w14:textId="77777777" w:rsidR="00B9675D" w:rsidRDefault="0013507C">
                      <w:r>
                        <w:rPr>
                          <w:b/>
                          <w:color w:val="000000"/>
                        </w:rPr>
                        <w:t>Date:</w:t>
                      </w:r>
                      <w:r w:rsidR="00445109">
                        <w:rPr>
                          <w:b/>
                          <w:color w:val="000000"/>
                        </w:rPr>
                        <w:t>04-04-2022</w:t>
                      </w:r>
                    </w:p>
                    <w:p w14:paraId="67D084FF" w14:textId="77777777" w:rsidR="00B9675D" w:rsidRDefault="00B9675D"/>
                  </w:txbxContent>
                </v:textbox>
                <w10:wrap type="square"/>
              </v:shape>
            </w:pict>
          </mc:Fallback>
        </mc:AlternateContent>
      </w:r>
    </w:p>
    <w:p w14:paraId="18CAA908" w14:textId="3C38EAD1" w:rsidR="00B9675D" w:rsidRPr="00566E5E" w:rsidRDefault="0013507C" w:rsidP="00566E5E">
      <w:pPr>
        <w:spacing w:after="160" w:line="259" w:lineRule="auto"/>
        <w:jc w:val="both"/>
        <w:rPr>
          <w:rFonts w:ascii="Calibri" w:eastAsia="Calibri" w:hAnsi="Calibri" w:cs="Calibri"/>
          <w:b/>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31C3477D" w14:textId="77777777" w:rsidR="00B9675D" w:rsidRDefault="0013507C">
      <w:pPr>
        <w:spacing w:after="160" w:line="259" w:lineRule="auto"/>
        <w:rPr>
          <w:b/>
          <w:sz w:val="28"/>
          <w:szCs w:val="28"/>
          <w:u w:val="single"/>
          <w:lang w:val="en-IN" w:eastAsia="en-IN" w:bidi="ml-IN"/>
        </w:rPr>
      </w:pPr>
      <w:r>
        <w:rPr>
          <w:b/>
          <w:sz w:val="28"/>
          <w:szCs w:val="28"/>
          <w:u w:val="single"/>
          <w:lang w:val="en-IN" w:eastAsia="en-IN" w:bidi="ml-IN"/>
        </w:rPr>
        <w:t>Aim</w:t>
      </w:r>
    </w:p>
    <w:p w14:paraId="2B9A4700" w14:textId="77777777" w:rsidR="00B9675D" w:rsidRDefault="0013507C">
      <w:pPr>
        <w:spacing w:after="160" w:line="259" w:lineRule="auto"/>
        <w:rPr>
          <w:sz w:val="28"/>
          <w:szCs w:val="28"/>
          <w:lang w:val="en-IN" w:eastAsia="en-IN" w:bidi="ml-IN"/>
        </w:rPr>
      </w:pPr>
      <w:proofErr w:type="spellStart"/>
      <w:r>
        <w:rPr>
          <w:sz w:val="28"/>
          <w:szCs w:val="28"/>
          <w:lang w:val="en-IN" w:eastAsia="en-IN" w:bidi="ml-IN"/>
        </w:rPr>
        <w:t>Familarization</w:t>
      </w:r>
      <w:proofErr w:type="spellEnd"/>
      <w:r>
        <w:rPr>
          <w:sz w:val="28"/>
          <w:szCs w:val="28"/>
          <w:lang w:val="en-IN" w:eastAsia="en-IN" w:bidi="ml-IN"/>
        </w:rPr>
        <w:t xml:space="preserve"> of the </w:t>
      </w:r>
      <w:proofErr w:type="spellStart"/>
      <w:r>
        <w:rPr>
          <w:sz w:val="28"/>
          <w:szCs w:val="28"/>
          <w:lang w:val="en-IN" w:eastAsia="en-IN" w:bidi="ml-IN"/>
        </w:rPr>
        <w:t>linux</w:t>
      </w:r>
      <w:proofErr w:type="spellEnd"/>
      <w:r>
        <w:rPr>
          <w:sz w:val="28"/>
          <w:szCs w:val="28"/>
          <w:lang w:val="en-IN" w:eastAsia="en-IN" w:bidi="ml-IN"/>
        </w:rPr>
        <w:t xml:space="preserve"> commands</w:t>
      </w:r>
    </w:p>
    <w:p w14:paraId="58A29481" w14:textId="77777777" w:rsidR="00B9675D" w:rsidRDefault="0013507C">
      <w:pPr>
        <w:spacing w:after="160" w:line="259" w:lineRule="auto"/>
        <w:rPr>
          <w:b/>
          <w:sz w:val="28"/>
          <w:szCs w:val="28"/>
          <w:u w:val="single"/>
          <w:lang w:val="en-IN" w:eastAsia="en-IN" w:bidi="ml-IN"/>
        </w:rPr>
      </w:pPr>
      <w:r>
        <w:rPr>
          <w:b/>
          <w:sz w:val="28"/>
          <w:szCs w:val="28"/>
          <w:u w:val="single"/>
          <w:lang w:val="en-IN" w:eastAsia="en-IN" w:bidi="ml-IN"/>
        </w:rPr>
        <w:t>Procedure</w:t>
      </w:r>
    </w:p>
    <w:p w14:paraId="7027F9F8" w14:textId="77777777" w:rsidR="00445109" w:rsidRDefault="0013507C" w:rsidP="00445109">
      <w:pPr>
        <w:numPr>
          <w:ilvl w:val="0"/>
          <w:numId w:val="2"/>
        </w:numPr>
        <w:spacing w:after="160" w:line="259" w:lineRule="auto"/>
        <w:contextualSpacing/>
        <w:rPr>
          <w:b/>
          <w:sz w:val="28"/>
          <w:szCs w:val="28"/>
          <w:u w:val="single"/>
          <w:lang w:val="en-IN" w:eastAsia="en-IN" w:bidi="ml-IN"/>
        </w:rPr>
      </w:pPr>
      <w:r>
        <w:rPr>
          <w:b/>
          <w:sz w:val="28"/>
          <w:szCs w:val="28"/>
          <w:u w:val="single"/>
          <w:lang w:val="en-IN" w:eastAsia="en-IN" w:bidi="ml-IN"/>
        </w:rPr>
        <w:t>cp</w:t>
      </w:r>
    </w:p>
    <w:p w14:paraId="48AD8885" w14:textId="77777777" w:rsidR="00445109" w:rsidRPr="00445109" w:rsidRDefault="0013507C" w:rsidP="00445109">
      <w:pPr>
        <w:spacing w:after="160" w:line="259" w:lineRule="auto"/>
        <w:ind w:left="720"/>
        <w:contextualSpacing/>
        <w:rPr>
          <w:sz w:val="28"/>
          <w:szCs w:val="28"/>
          <w:lang w:val="en-IN" w:eastAsia="en-IN" w:bidi="ml-IN"/>
        </w:rPr>
      </w:pPr>
      <w:r w:rsidRPr="00445109">
        <w:rPr>
          <w:sz w:val="28"/>
          <w:szCs w:val="28"/>
          <w:lang w:val="en-IN" w:eastAsia="en-IN" w:bidi="ml-IN"/>
        </w:rPr>
        <w:t xml:space="preserve"> </w:t>
      </w:r>
      <w:r w:rsidR="006A448A">
        <w:rPr>
          <w:sz w:val="28"/>
          <w:szCs w:val="28"/>
          <w:lang w:val="en-IN" w:eastAsia="en-IN" w:bidi="ml-IN"/>
        </w:rPr>
        <w:t>cp</w:t>
      </w:r>
      <w:r w:rsidRPr="00445109">
        <w:rPr>
          <w:sz w:val="28"/>
          <w:szCs w:val="28"/>
          <w:lang w:val="en-IN" w:eastAsia="en-IN" w:bidi="ml-IN"/>
        </w:rPr>
        <w:t xml:space="preserve"> command is used to copy a file or a directory.</w:t>
      </w:r>
    </w:p>
    <w:p w14:paraId="445B1FAC" w14:textId="77777777" w:rsidR="00445109" w:rsidRPr="00445109" w:rsidRDefault="0013507C" w:rsidP="00445109">
      <w:pPr>
        <w:spacing w:after="160" w:line="259" w:lineRule="auto"/>
        <w:ind w:left="360"/>
        <w:rPr>
          <w:sz w:val="28"/>
          <w:szCs w:val="28"/>
          <w:lang w:val="en-IN" w:eastAsia="en-IN" w:bidi="ml-IN"/>
        </w:rPr>
      </w:pPr>
      <w:r w:rsidRPr="00445109">
        <w:rPr>
          <w:sz w:val="28"/>
          <w:szCs w:val="28"/>
          <w:lang w:val="en-IN" w:eastAsia="en-IN" w:bidi="ml-IN"/>
        </w:rPr>
        <w:t>Syntax:</w:t>
      </w:r>
    </w:p>
    <w:p w14:paraId="76DADCA7" w14:textId="77777777" w:rsidR="00445109" w:rsidRDefault="0013507C" w:rsidP="00445109">
      <w:pPr>
        <w:spacing w:after="160" w:line="259" w:lineRule="auto"/>
        <w:ind w:left="360"/>
        <w:rPr>
          <w:sz w:val="28"/>
          <w:szCs w:val="28"/>
          <w:lang w:val="en-IN" w:eastAsia="en-IN" w:bidi="ml-IN"/>
        </w:rPr>
      </w:pPr>
      <w:r w:rsidRPr="00445109">
        <w:rPr>
          <w:sz w:val="28"/>
          <w:szCs w:val="28"/>
          <w:lang w:val="en-IN" w:eastAsia="en-IN" w:bidi="ml-IN"/>
        </w:rPr>
        <w:t xml:space="preserve">$cp </w:t>
      </w:r>
      <w:proofErr w:type="spellStart"/>
      <w:r w:rsidRPr="00445109">
        <w:rPr>
          <w:sz w:val="28"/>
          <w:szCs w:val="28"/>
          <w:lang w:val="en-IN" w:eastAsia="en-IN" w:bidi="ml-IN"/>
        </w:rPr>
        <w:t>sourcefile</w:t>
      </w:r>
      <w:proofErr w:type="spellEnd"/>
      <w:r w:rsidRPr="00445109">
        <w:rPr>
          <w:sz w:val="28"/>
          <w:szCs w:val="28"/>
          <w:lang w:val="en-IN" w:eastAsia="en-IN" w:bidi="ml-IN"/>
        </w:rPr>
        <w:t xml:space="preserve"> </w:t>
      </w:r>
      <w:proofErr w:type="spellStart"/>
      <w:r w:rsidRPr="00445109">
        <w:rPr>
          <w:sz w:val="28"/>
          <w:szCs w:val="28"/>
          <w:lang w:val="en-IN" w:eastAsia="en-IN" w:bidi="ml-IN"/>
        </w:rPr>
        <w:t>destinationfile</w:t>
      </w:r>
      <w:proofErr w:type="spellEnd"/>
    </w:p>
    <w:p w14:paraId="454FE456" w14:textId="77777777" w:rsidR="00445109" w:rsidRDefault="0013507C" w:rsidP="00445109">
      <w:pPr>
        <w:spacing w:after="160" w:line="259" w:lineRule="auto"/>
        <w:ind w:left="360"/>
        <w:rPr>
          <w:sz w:val="28"/>
          <w:szCs w:val="28"/>
          <w:lang w:val="en-IN" w:eastAsia="en-IN" w:bidi="ml-IN"/>
        </w:rPr>
      </w:pPr>
      <w:r>
        <w:rPr>
          <w:sz w:val="28"/>
          <w:szCs w:val="28"/>
          <w:lang w:val="en-IN" w:eastAsia="en-IN" w:bidi="ml-IN"/>
        </w:rPr>
        <w:t xml:space="preserve"> Output :</w:t>
      </w:r>
    </w:p>
    <w:p w14:paraId="24F77FDA" w14:textId="77777777" w:rsidR="00835FCC" w:rsidRDefault="0013507C" w:rsidP="00445109">
      <w:pPr>
        <w:spacing w:after="160" w:line="259" w:lineRule="auto"/>
        <w:ind w:left="360"/>
        <w:rPr>
          <w:sz w:val="28"/>
          <w:szCs w:val="28"/>
          <w:lang w:val="en-IN" w:eastAsia="en-IN" w:bidi="ml-IN"/>
        </w:rPr>
      </w:pPr>
      <w:r w:rsidRPr="00835FCC">
        <w:rPr>
          <w:noProof/>
          <w:sz w:val="28"/>
          <w:szCs w:val="28"/>
        </w:rPr>
        <w:drawing>
          <wp:inline distT="0" distB="0" distL="0" distR="0" wp14:anchorId="115B3A46" wp14:editId="73D73E7B">
            <wp:extent cx="6066046" cy="1257409"/>
            <wp:effectExtent l="0" t="0" r="0" b="0"/>
            <wp:docPr id="308796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96300" name=""/>
                    <pic:cNvPicPr/>
                  </pic:nvPicPr>
                  <pic:blipFill>
                    <a:blip r:embed="rId95"/>
                    <a:stretch>
                      <a:fillRect/>
                    </a:stretch>
                  </pic:blipFill>
                  <pic:spPr>
                    <a:xfrm>
                      <a:off x="0" y="0"/>
                      <a:ext cx="6066046" cy="1257409"/>
                    </a:xfrm>
                    <a:prstGeom prst="rect">
                      <a:avLst/>
                    </a:prstGeom>
                  </pic:spPr>
                </pic:pic>
              </a:graphicData>
            </a:graphic>
          </wp:inline>
        </w:drawing>
      </w:r>
    </w:p>
    <w:p w14:paraId="45F0820C" w14:textId="77777777" w:rsidR="00445109" w:rsidRPr="006A448A" w:rsidRDefault="0013507C" w:rsidP="006A448A">
      <w:pPr>
        <w:numPr>
          <w:ilvl w:val="0"/>
          <w:numId w:val="2"/>
        </w:numPr>
        <w:spacing w:after="160" w:line="259" w:lineRule="auto"/>
        <w:contextualSpacing/>
        <w:rPr>
          <w:b/>
          <w:bCs/>
          <w:sz w:val="28"/>
          <w:szCs w:val="28"/>
          <w:lang w:val="en-IN" w:eastAsia="en-IN" w:bidi="ml-IN"/>
        </w:rPr>
      </w:pPr>
      <w:r w:rsidRPr="006A448A">
        <w:rPr>
          <w:b/>
          <w:bCs/>
          <w:sz w:val="28"/>
          <w:szCs w:val="28"/>
          <w:lang w:val="en-IN" w:eastAsia="en-IN" w:bidi="ml-IN"/>
        </w:rPr>
        <w:t>cp –r</w:t>
      </w:r>
    </w:p>
    <w:p w14:paraId="36B9D483" w14:textId="77777777" w:rsidR="006A448A" w:rsidRDefault="0013507C" w:rsidP="00445109">
      <w:pPr>
        <w:spacing w:after="160" w:line="259" w:lineRule="auto"/>
        <w:rPr>
          <w:rFonts w:eastAsia="Calibri"/>
          <w:color w:val="333333"/>
          <w:sz w:val="28"/>
          <w:szCs w:val="28"/>
          <w:shd w:val="clear" w:color="auto" w:fill="FFFFFF"/>
          <w:lang w:val="en-IN" w:eastAsia="en-IN" w:bidi="ml-IN"/>
        </w:rPr>
      </w:pPr>
      <w:r w:rsidRPr="006A448A">
        <w:rPr>
          <w:rFonts w:eastAsia="Calibri"/>
          <w:color w:val="333333"/>
          <w:sz w:val="28"/>
          <w:szCs w:val="28"/>
          <w:shd w:val="clear" w:color="auto" w:fill="FFFFFF"/>
          <w:lang w:val="en-IN" w:eastAsia="en-IN" w:bidi="ml-IN"/>
        </w:rPr>
        <w:t xml:space="preserve">To copy a directory along with its sub </w:t>
      </w:r>
      <w:proofErr w:type="spellStart"/>
      <w:r w:rsidRPr="006A448A">
        <w:rPr>
          <w:rFonts w:eastAsia="Calibri"/>
          <w:color w:val="333333"/>
          <w:sz w:val="28"/>
          <w:szCs w:val="28"/>
          <w:shd w:val="clear" w:color="auto" w:fill="FFFFFF"/>
          <w:lang w:val="en-IN" w:eastAsia="en-IN" w:bidi="ml-IN"/>
        </w:rPr>
        <w:t>dirctories</w:t>
      </w:r>
      <w:proofErr w:type="spellEnd"/>
      <w:r w:rsidRPr="006A448A">
        <w:rPr>
          <w:rFonts w:eastAsia="Calibri"/>
          <w:color w:val="333333"/>
          <w:sz w:val="28"/>
          <w:szCs w:val="28"/>
          <w:shd w:val="clear" w:color="auto" w:fill="FFFFFF"/>
          <w:lang w:val="en-IN" w:eastAsia="en-IN" w:bidi="ml-IN"/>
        </w:rPr>
        <w:t>.</w:t>
      </w:r>
    </w:p>
    <w:p w14:paraId="121A6A61" w14:textId="77777777" w:rsidR="006A448A" w:rsidRDefault="0013507C" w:rsidP="00445109">
      <w:pPr>
        <w:spacing w:after="160" w:line="259" w:lineRule="auto"/>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Syntax :</w:t>
      </w:r>
    </w:p>
    <w:p w14:paraId="1A6FB4FA" w14:textId="77777777" w:rsidR="006A448A" w:rsidRDefault="0013507C" w:rsidP="00445109">
      <w:pPr>
        <w:spacing w:after="160" w:line="259" w:lineRule="auto"/>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 xml:space="preserve">$cp -r </w:t>
      </w:r>
      <w:proofErr w:type="spellStart"/>
      <w:r>
        <w:rPr>
          <w:rFonts w:eastAsia="Calibri"/>
          <w:color w:val="333333"/>
          <w:sz w:val="28"/>
          <w:szCs w:val="28"/>
          <w:shd w:val="clear" w:color="auto" w:fill="FFFFFF"/>
          <w:lang w:val="en-IN" w:eastAsia="en-IN" w:bidi="ml-IN"/>
        </w:rPr>
        <w:t>sourcedirectory</w:t>
      </w:r>
      <w:proofErr w:type="spellEnd"/>
      <w:r>
        <w:rPr>
          <w:rFonts w:eastAsia="Calibri"/>
          <w:color w:val="333333"/>
          <w:sz w:val="28"/>
          <w:szCs w:val="28"/>
          <w:shd w:val="clear" w:color="auto" w:fill="FFFFFF"/>
          <w:lang w:val="en-IN" w:eastAsia="en-IN" w:bidi="ml-IN"/>
        </w:rPr>
        <w:t xml:space="preserve"> </w:t>
      </w:r>
      <w:proofErr w:type="spellStart"/>
      <w:r>
        <w:rPr>
          <w:rFonts w:eastAsia="Calibri"/>
          <w:color w:val="333333"/>
          <w:sz w:val="28"/>
          <w:szCs w:val="28"/>
          <w:shd w:val="clear" w:color="auto" w:fill="FFFFFF"/>
          <w:lang w:val="en-IN" w:eastAsia="en-IN" w:bidi="ml-IN"/>
        </w:rPr>
        <w:t>destinationdirectory</w:t>
      </w:r>
      <w:proofErr w:type="spellEnd"/>
    </w:p>
    <w:p w14:paraId="4A7E94F7" w14:textId="77777777" w:rsidR="006A448A" w:rsidRDefault="0013507C" w:rsidP="00445109">
      <w:pPr>
        <w:spacing w:after="160" w:line="259" w:lineRule="auto"/>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Output ;</w:t>
      </w:r>
    </w:p>
    <w:p w14:paraId="75259FC5" w14:textId="77777777" w:rsidR="00835FCC" w:rsidRDefault="0013507C" w:rsidP="00445109">
      <w:pPr>
        <w:spacing w:after="160" w:line="259" w:lineRule="auto"/>
        <w:rPr>
          <w:rFonts w:eastAsia="Calibri"/>
          <w:color w:val="333333"/>
          <w:sz w:val="28"/>
          <w:szCs w:val="28"/>
          <w:shd w:val="clear" w:color="auto" w:fill="FFFFFF"/>
          <w:lang w:val="en-IN" w:eastAsia="en-IN" w:bidi="ml-IN"/>
        </w:rPr>
      </w:pPr>
      <w:r w:rsidRPr="00835FCC">
        <w:rPr>
          <w:noProof/>
          <w:color w:val="333333"/>
          <w:sz w:val="28"/>
          <w:szCs w:val="28"/>
          <w:shd w:val="clear" w:color="auto" w:fill="FFFFFF"/>
        </w:rPr>
        <w:drawing>
          <wp:inline distT="0" distB="0" distL="0" distR="0" wp14:anchorId="2384F796" wp14:editId="3F1AF58E">
            <wp:extent cx="6391275" cy="1543685"/>
            <wp:effectExtent l="0" t="0" r="9525" b="0"/>
            <wp:docPr id="15472740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274078" name=""/>
                    <pic:cNvPicPr/>
                  </pic:nvPicPr>
                  <pic:blipFill>
                    <a:blip r:embed="rId96"/>
                    <a:stretch>
                      <a:fillRect/>
                    </a:stretch>
                  </pic:blipFill>
                  <pic:spPr>
                    <a:xfrm>
                      <a:off x="0" y="0"/>
                      <a:ext cx="6391275" cy="1543685"/>
                    </a:xfrm>
                    <a:prstGeom prst="rect">
                      <a:avLst/>
                    </a:prstGeom>
                  </pic:spPr>
                </pic:pic>
              </a:graphicData>
            </a:graphic>
          </wp:inline>
        </w:drawing>
      </w:r>
    </w:p>
    <w:p w14:paraId="3F6F32D1" w14:textId="77777777" w:rsidR="006A448A" w:rsidRPr="00A91303" w:rsidRDefault="0013507C" w:rsidP="006A448A">
      <w:pPr>
        <w:numPr>
          <w:ilvl w:val="0"/>
          <w:numId w:val="2"/>
        </w:numPr>
        <w:spacing w:after="160" w:line="259" w:lineRule="auto"/>
        <w:contextualSpacing/>
        <w:rPr>
          <w:rFonts w:eastAsia="Calibri"/>
          <w:b/>
          <w:bCs/>
          <w:color w:val="333333"/>
          <w:sz w:val="28"/>
          <w:szCs w:val="28"/>
          <w:shd w:val="clear" w:color="auto" w:fill="FFFFFF"/>
          <w:lang w:val="en-IN" w:eastAsia="en-IN" w:bidi="ml-IN"/>
        </w:rPr>
      </w:pPr>
      <w:r w:rsidRPr="00A91303">
        <w:rPr>
          <w:rFonts w:eastAsia="Calibri"/>
          <w:b/>
          <w:bCs/>
          <w:color w:val="333333"/>
          <w:sz w:val="28"/>
          <w:szCs w:val="28"/>
          <w:shd w:val="clear" w:color="auto" w:fill="FFFFFF"/>
          <w:lang w:val="en-IN" w:eastAsia="en-IN" w:bidi="ml-IN"/>
        </w:rPr>
        <w:t>cp -</w:t>
      </w:r>
      <w:proofErr w:type="spellStart"/>
      <w:r w:rsidRPr="00A91303">
        <w:rPr>
          <w:rFonts w:eastAsia="Calibri"/>
          <w:b/>
          <w:bCs/>
          <w:color w:val="333333"/>
          <w:sz w:val="28"/>
          <w:szCs w:val="28"/>
          <w:shd w:val="clear" w:color="auto" w:fill="FFFFFF"/>
          <w:lang w:val="en-IN" w:eastAsia="en-IN" w:bidi="ml-IN"/>
        </w:rPr>
        <w:t>i</w:t>
      </w:r>
      <w:proofErr w:type="spellEnd"/>
      <w:r w:rsidRPr="00A91303">
        <w:rPr>
          <w:rFonts w:eastAsia="Calibri"/>
          <w:b/>
          <w:bCs/>
          <w:color w:val="333333"/>
          <w:sz w:val="28"/>
          <w:szCs w:val="28"/>
          <w:shd w:val="clear" w:color="auto" w:fill="FFFFFF"/>
          <w:lang w:val="en-IN" w:eastAsia="en-IN" w:bidi="ml-IN"/>
        </w:rPr>
        <w:t xml:space="preserve"> </w:t>
      </w:r>
    </w:p>
    <w:p w14:paraId="27FD4548" w14:textId="77777777" w:rsidR="006A448A" w:rsidRDefault="0013507C" w:rsidP="006A448A">
      <w:pPr>
        <w:spacing w:after="160" w:line="259" w:lineRule="auto"/>
        <w:ind w:left="720"/>
        <w:contextualSpacing/>
        <w:rPr>
          <w:rFonts w:eastAsia="Calibri"/>
          <w:color w:val="333333"/>
          <w:sz w:val="28"/>
          <w:szCs w:val="28"/>
          <w:shd w:val="clear" w:color="auto" w:fill="FFFFFF"/>
          <w:lang w:val="en-IN" w:eastAsia="en-IN" w:bidi="ml-IN"/>
        </w:rPr>
      </w:pPr>
      <w:r w:rsidRPr="00A91303">
        <w:rPr>
          <w:rFonts w:eastAsia="Calibri"/>
          <w:color w:val="333333"/>
          <w:sz w:val="28"/>
          <w:szCs w:val="28"/>
          <w:shd w:val="clear" w:color="auto" w:fill="FFFFFF"/>
          <w:lang w:val="en-IN" w:eastAsia="en-IN" w:bidi="ml-IN"/>
        </w:rPr>
        <w:t>The cp '-</w:t>
      </w:r>
      <w:proofErr w:type="spellStart"/>
      <w:r w:rsidRPr="00A91303">
        <w:rPr>
          <w:rFonts w:eastAsia="Calibri"/>
          <w:color w:val="333333"/>
          <w:sz w:val="28"/>
          <w:szCs w:val="28"/>
          <w:shd w:val="clear" w:color="auto" w:fill="FFFFFF"/>
          <w:lang w:val="en-IN" w:eastAsia="en-IN" w:bidi="ml-IN"/>
        </w:rPr>
        <w:t>i</w:t>
      </w:r>
      <w:proofErr w:type="spellEnd"/>
      <w:r w:rsidRPr="00A91303">
        <w:rPr>
          <w:rFonts w:eastAsia="Calibri"/>
          <w:color w:val="333333"/>
          <w:sz w:val="28"/>
          <w:szCs w:val="28"/>
          <w:shd w:val="clear" w:color="auto" w:fill="FFFFFF"/>
          <w:lang w:val="en-IN" w:eastAsia="en-IN" w:bidi="ml-IN"/>
        </w:rPr>
        <w:t>' option allows you to confirm once before overwriting your file.</w:t>
      </w:r>
    </w:p>
    <w:p w14:paraId="3A57AE54" w14:textId="77777777" w:rsidR="00A91303" w:rsidRDefault="0013507C" w:rsidP="006A448A">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Syntax :</w:t>
      </w:r>
    </w:p>
    <w:p w14:paraId="50C797D1" w14:textId="77777777" w:rsidR="00A91303" w:rsidRDefault="0013507C" w:rsidP="006A448A">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$cp -</w:t>
      </w:r>
      <w:proofErr w:type="spellStart"/>
      <w:r>
        <w:rPr>
          <w:rFonts w:eastAsia="Calibri"/>
          <w:color w:val="333333"/>
          <w:sz w:val="28"/>
          <w:szCs w:val="28"/>
          <w:shd w:val="clear" w:color="auto" w:fill="FFFFFF"/>
          <w:lang w:val="en-IN" w:eastAsia="en-IN" w:bidi="ml-IN"/>
        </w:rPr>
        <w:t>i</w:t>
      </w:r>
      <w:proofErr w:type="spellEnd"/>
      <w:r>
        <w:rPr>
          <w:rFonts w:eastAsia="Calibri"/>
          <w:color w:val="333333"/>
          <w:sz w:val="28"/>
          <w:szCs w:val="28"/>
          <w:shd w:val="clear" w:color="auto" w:fill="FFFFFF"/>
          <w:lang w:val="en-IN" w:eastAsia="en-IN" w:bidi="ml-IN"/>
        </w:rPr>
        <w:t xml:space="preserve"> filename directory</w:t>
      </w:r>
    </w:p>
    <w:p w14:paraId="14181BD3" w14:textId="77777777" w:rsidR="00A91303" w:rsidRDefault="0013507C" w:rsidP="006A448A">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Output :</w:t>
      </w:r>
    </w:p>
    <w:p w14:paraId="7BF01A88" w14:textId="77777777" w:rsidR="00835FCC" w:rsidRDefault="0013507C" w:rsidP="006A448A">
      <w:pPr>
        <w:spacing w:after="160" w:line="259" w:lineRule="auto"/>
        <w:ind w:left="720"/>
        <w:contextualSpacing/>
        <w:rPr>
          <w:rFonts w:eastAsia="Calibri"/>
          <w:color w:val="333333"/>
          <w:sz w:val="28"/>
          <w:szCs w:val="28"/>
          <w:shd w:val="clear" w:color="auto" w:fill="FFFFFF"/>
          <w:lang w:val="en-IN" w:eastAsia="en-IN" w:bidi="ml-IN"/>
        </w:rPr>
      </w:pPr>
      <w:r w:rsidRPr="00835FCC">
        <w:rPr>
          <w:noProof/>
          <w:color w:val="333333"/>
          <w:sz w:val="28"/>
          <w:szCs w:val="28"/>
          <w:shd w:val="clear" w:color="auto" w:fill="FFFFFF"/>
        </w:rPr>
        <w:lastRenderedPageBreak/>
        <w:drawing>
          <wp:inline distT="0" distB="0" distL="0" distR="0" wp14:anchorId="084B2E0B" wp14:editId="47320D39">
            <wp:extent cx="6149873" cy="1851820"/>
            <wp:effectExtent l="0" t="0" r="3810" b="0"/>
            <wp:docPr id="5878930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893005" name=""/>
                    <pic:cNvPicPr/>
                  </pic:nvPicPr>
                  <pic:blipFill>
                    <a:blip r:embed="rId97"/>
                    <a:stretch>
                      <a:fillRect/>
                    </a:stretch>
                  </pic:blipFill>
                  <pic:spPr>
                    <a:xfrm>
                      <a:off x="0" y="0"/>
                      <a:ext cx="6149873" cy="1851820"/>
                    </a:xfrm>
                    <a:prstGeom prst="rect">
                      <a:avLst/>
                    </a:prstGeom>
                  </pic:spPr>
                </pic:pic>
              </a:graphicData>
            </a:graphic>
          </wp:inline>
        </w:drawing>
      </w:r>
    </w:p>
    <w:p w14:paraId="4536CC0A" w14:textId="77777777" w:rsidR="00A91303" w:rsidRDefault="00A91303" w:rsidP="006A448A">
      <w:pPr>
        <w:spacing w:after="160" w:line="259" w:lineRule="auto"/>
        <w:ind w:left="720"/>
        <w:contextualSpacing/>
        <w:rPr>
          <w:rFonts w:eastAsia="Calibri"/>
          <w:color w:val="333333"/>
          <w:sz w:val="28"/>
          <w:szCs w:val="28"/>
          <w:shd w:val="clear" w:color="auto" w:fill="FFFFFF"/>
          <w:lang w:val="en-IN" w:eastAsia="en-IN" w:bidi="ml-IN"/>
        </w:rPr>
      </w:pPr>
    </w:p>
    <w:p w14:paraId="623E868E" w14:textId="77777777" w:rsidR="00A91303" w:rsidRDefault="0013507C" w:rsidP="00A91303">
      <w:pPr>
        <w:numPr>
          <w:ilvl w:val="0"/>
          <w:numId w:val="2"/>
        </w:numPr>
        <w:spacing w:after="160" w:line="259" w:lineRule="auto"/>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mv</w:t>
      </w:r>
    </w:p>
    <w:p w14:paraId="13BCD725" w14:textId="77777777" w:rsidR="00A91303" w:rsidRDefault="0013507C" w:rsidP="00A91303">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 xml:space="preserve"> </w:t>
      </w:r>
      <w:r w:rsidRPr="00A91303">
        <w:rPr>
          <w:rFonts w:eastAsia="Calibri"/>
          <w:b/>
          <w:bCs/>
          <w:color w:val="333333"/>
          <w:sz w:val="28"/>
          <w:szCs w:val="28"/>
          <w:shd w:val="clear" w:color="auto" w:fill="FFFFFF"/>
          <w:lang w:val="en-IN" w:eastAsia="en-IN" w:bidi="ml-IN"/>
        </w:rPr>
        <w:t>mv</w:t>
      </w:r>
      <w:r w:rsidRPr="00A91303">
        <w:rPr>
          <w:rFonts w:eastAsia="Calibri"/>
          <w:color w:val="333333"/>
          <w:sz w:val="28"/>
          <w:szCs w:val="28"/>
          <w:shd w:val="clear" w:color="auto" w:fill="FFFFFF"/>
          <w:lang w:val="en-IN" w:eastAsia="en-IN" w:bidi="ml-IN"/>
        </w:rPr>
        <w:t> stands for </w:t>
      </w:r>
      <w:r w:rsidRPr="00A91303">
        <w:rPr>
          <w:rFonts w:eastAsia="Calibri"/>
          <w:b/>
          <w:bCs/>
          <w:color w:val="333333"/>
          <w:sz w:val="28"/>
          <w:szCs w:val="28"/>
          <w:shd w:val="clear" w:color="auto" w:fill="FFFFFF"/>
          <w:lang w:val="en-IN" w:eastAsia="en-IN" w:bidi="ml-IN"/>
        </w:rPr>
        <w:t>move</w:t>
      </w:r>
      <w:r w:rsidRPr="00A91303">
        <w:rPr>
          <w:rFonts w:eastAsia="Calibri"/>
          <w:color w:val="333333"/>
          <w:sz w:val="28"/>
          <w:szCs w:val="28"/>
          <w:shd w:val="clear" w:color="auto" w:fill="FFFFFF"/>
          <w:lang w:val="en-IN" w:eastAsia="en-IN" w:bidi="ml-IN"/>
        </w:rPr>
        <w:t>. mv is used to move one or more files or directories from one place to another in a file system like UNIX. It has two distinct functions: </w:t>
      </w:r>
      <w:r w:rsidRPr="00A91303">
        <w:rPr>
          <w:rFonts w:eastAsia="Calibri"/>
          <w:color w:val="333333"/>
          <w:sz w:val="28"/>
          <w:szCs w:val="28"/>
          <w:shd w:val="clear" w:color="auto" w:fill="FFFFFF"/>
          <w:lang w:val="en-IN" w:eastAsia="en-IN" w:bidi="ml-IN"/>
        </w:rPr>
        <w:br/>
      </w:r>
      <w:r w:rsidRPr="00A91303">
        <w:rPr>
          <w:rFonts w:eastAsia="Calibri"/>
          <w:b/>
          <w:bCs/>
          <w:color w:val="333333"/>
          <w:sz w:val="28"/>
          <w:szCs w:val="28"/>
          <w:shd w:val="clear" w:color="auto" w:fill="FFFFFF"/>
          <w:lang w:val="en-IN" w:eastAsia="en-IN" w:bidi="ml-IN"/>
        </w:rPr>
        <w:t>(</w:t>
      </w:r>
      <w:proofErr w:type="spellStart"/>
      <w:r w:rsidRPr="00A91303">
        <w:rPr>
          <w:rFonts w:eastAsia="Calibri"/>
          <w:b/>
          <w:bCs/>
          <w:color w:val="333333"/>
          <w:sz w:val="28"/>
          <w:szCs w:val="28"/>
          <w:shd w:val="clear" w:color="auto" w:fill="FFFFFF"/>
          <w:lang w:val="en-IN" w:eastAsia="en-IN" w:bidi="ml-IN"/>
        </w:rPr>
        <w:t>i</w:t>
      </w:r>
      <w:proofErr w:type="spellEnd"/>
      <w:r w:rsidRPr="00A91303">
        <w:rPr>
          <w:rFonts w:eastAsia="Calibri"/>
          <w:b/>
          <w:bCs/>
          <w:color w:val="333333"/>
          <w:sz w:val="28"/>
          <w:szCs w:val="28"/>
          <w:shd w:val="clear" w:color="auto" w:fill="FFFFFF"/>
          <w:lang w:val="en-IN" w:eastAsia="en-IN" w:bidi="ml-IN"/>
        </w:rPr>
        <w:t>)</w:t>
      </w:r>
      <w:r w:rsidRPr="00A91303">
        <w:rPr>
          <w:rFonts w:eastAsia="Calibri"/>
          <w:color w:val="333333"/>
          <w:sz w:val="28"/>
          <w:szCs w:val="28"/>
          <w:shd w:val="clear" w:color="auto" w:fill="FFFFFF"/>
          <w:lang w:val="en-IN" w:eastAsia="en-IN" w:bidi="ml-IN"/>
        </w:rPr>
        <w:t> It renames a file or folder. </w:t>
      </w:r>
      <w:r w:rsidRPr="00A91303">
        <w:rPr>
          <w:rFonts w:eastAsia="Calibri"/>
          <w:color w:val="333333"/>
          <w:sz w:val="28"/>
          <w:szCs w:val="28"/>
          <w:shd w:val="clear" w:color="auto" w:fill="FFFFFF"/>
          <w:lang w:val="en-IN" w:eastAsia="en-IN" w:bidi="ml-IN"/>
        </w:rPr>
        <w:br/>
      </w:r>
      <w:r w:rsidRPr="00A91303">
        <w:rPr>
          <w:rFonts w:eastAsia="Calibri"/>
          <w:b/>
          <w:bCs/>
          <w:color w:val="333333"/>
          <w:sz w:val="28"/>
          <w:szCs w:val="28"/>
          <w:shd w:val="clear" w:color="auto" w:fill="FFFFFF"/>
          <w:lang w:val="en-IN" w:eastAsia="en-IN" w:bidi="ml-IN"/>
        </w:rPr>
        <w:t>(ii)</w:t>
      </w:r>
      <w:r w:rsidRPr="00A91303">
        <w:rPr>
          <w:rFonts w:eastAsia="Calibri"/>
          <w:color w:val="333333"/>
          <w:sz w:val="28"/>
          <w:szCs w:val="28"/>
          <w:shd w:val="clear" w:color="auto" w:fill="FFFFFF"/>
          <w:lang w:val="en-IN" w:eastAsia="en-IN" w:bidi="ml-IN"/>
        </w:rPr>
        <w:t> It moves a group of files to a different directory. </w:t>
      </w:r>
    </w:p>
    <w:p w14:paraId="4E966CF3" w14:textId="77777777" w:rsidR="00A91303" w:rsidRDefault="0013507C" w:rsidP="00A91303">
      <w:pPr>
        <w:spacing w:after="160" w:line="259" w:lineRule="auto"/>
        <w:ind w:left="720"/>
        <w:contextualSpacing/>
        <w:rPr>
          <w:rFonts w:eastAsia="Calibri"/>
          <w:color w:val="333333"/>
          <w:sz w:val="28"/>
          <w:szCs w:val="28"/>
          <w:shd w:val="clear" w:color="auto" w:fill="FFFFFF"/>
          <w:lang w:val="en-IN" w:eastAsia="en-IN" w:bidi="ml-IN"/>
        </w:rPr>
      </w:pPr>
      <w:r w:rsidRPr="00C3405F">
        <w:rPr>
          <w:rFonts w:eastAsia="Calibri"/>
          <w:color w:val="333333"/>
          <w:sz w:val="28"/>
          <w:szCs w:val="28"/>
          <w:shd w:val="clear" w:color="auto" w:fill="FFFFFF"/>
          <w:lang w:val="en-IN" w:eastAsia="en-IN" w:bidi="ml-IN"/>
        </w:rPr>
        <w:t>Syntax :</w:t>
      </w:r>
    </w:p>
    <w:p w14:paraId="7BDE7D31" w14:textId="77777777" w:rsidR="00C3405F" w:rsidRDefault="0013507C" w:rsidP="00A91303">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 xml:space="preserve">$ mv </w:t>
      </w:r>
      <w:proofErr w:type="spellStart"/>
      <w:r>
        <w:rPr>
          <w:rFonts w:eastAsia="Calibri"/>
          <w:color w:val="333333"/>
          <w:sz w:val="28"/>
          <w:szCs w:val="28"/>
          <w:shd w:val="clear" w:color="auto" w:fill="FFFFFF"/>
          <w:lang w:val="en-IN" w:eastAsia="en-IN" w:bidi="ml-IN"/>
        </w:rPr>
        <w:t>sourcefile</w:t>
      </w:r>
      <w:proofErr w:type="spellEnd"/>
      <w:r>
        <w:rPr>
          <w:rFonts w:eastAsia="Calibri"/>
          <w:color w:val="333333"/>
          <w:sz w:val="28"/>
          <w:szCs w:val="28"/>
          <w:shd w:val="clear" w:color="auto" w:fill="FFFFFF"/>
          <w:lang w:val="en-IN" w:eastAsia="en-IN" w:bidi="ml-IN"/>
        </w:rPr>
        <w:t xml:space="preserve"> </w:t>
      </w:r>
      <w:proofErr w:type="spellStart"/>
      <w:r>
        <w:rPr>
          <w:rFonts w:eastAsia="Calibri"/>
          <w:color w:val="333333"/>
          <w:sz w:val="28"/>
          <w:szCs w:val="28"/>
          <w:shd w:val="clear" w:color="auto" w:fill="FFFFFF"/>
          <w:lang w:val="en-IN" w:eastAsia="en-IN" w:bidi="ml-IN"/>
        </w:rPr>
        <w:t>destinationfile</w:t>
      </w:r>
      <w:proofErr w:type="spellEnd"/>
    </w:p>
    <w:p w14:paraId="2175B59E" w14:textId="77777777" w:rsidR="00C3405F" w:rsidRDefault="0013507C" w:rsidP="00A91303">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Output :</w:t>
      </w:r>
    </w:p>
    <w:p w14:paraId="3BC528C5" w14:textId="77777777" w:rsidR="004A193F" w:rsidRDefault="0013507C" w:rsidP="00A91303">
      <w:pPr>
        <w:spacing w:after="160" w:line="259" w:lineRule="auto"/>
        <w:ind w:left="720"/>
        <w:contextualSpacing/>
        <w:rPr>
          <w:rFonts w:eastAsia="Calibri"/>
          <w:color w:val="333333"/>
          <w:sz w:val="28"/>
          <w:szCs w:val="28"/>
          <w:shd w:val="clear" w:color="auto" w:fill="FFFFFF"/>
          <w:lang w:val="en-IN" w:eastAsia="en-IN" w:bidi="ml-IN"/>
        </w:rPr>
      </w:pPr>
      <w:r w:rsidRPr="004A193F">
        <w:rPr>
          <w:noProof/>
          <w:color w:val="333333"/>
          <w:sz w:val="28"/>
          <w:szCs w:val="28"/>
          <w:shd w:val="clear" w:color="auto" w:fill="FFFFFF"/>
        </w:rPr>
        <w:drawing>
          <wp:inline distT="0" distB="0" distL="0" distR="0" wp14:anchorId="66322A82" wp14:editId="2D959F29">
            <wp:extent cx="3604572" cy="929721"/>
            <wp:effectExtent l="0" t="0" r="0" b="3810"/>
            <wp:docPr id="14557164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716406" name=""/>
                    <pic:cNvPicPr/>
                  </pic:nvPicPr>
                  <pic:blipFill>
                    <a:blip r:embed="rId98"/>
                    <a:stretch>
                      <a:fillRect/>
                    </a:stretch>
                  </pic:blipFill>
                  <pic:spPr>
                    <a:xfrm>
                      <a:off x="0" y="0"/>
                      <a:ext cx="3604572" cy="929721"/>
                    </a:xfrm>
                    <a:prstGeom prst="rect">
                      <a:avLst/>
                    </a:prstGeom>
                  </pic:spPr>
                </pic:pic>
              </a:graphicData>
            </a:graphic>
          </wp:inline>
        </w:drawing>
      </w:r>
    </w:p>
    <w:p w14:paraId="15B9D427" w14:textId="77777777" w:rsidR="00C3405F" w:rsidRDefault="00C3405F" w:rsidP="00A91303">
      <w:pPr>
        <w:spacing w:after="160" w:line="259" w:lineRule="auto"/>
        <w:ind w:left="720"/>
        <w:contextualSpacing/>
        <w:rPr>
          <w:rFonts w:eastAsia="Calibri"/>
          <w:color w:val="333333"/>
          <w:sz w:val="28"/>
          <w:szCs w:val="28"/>
          <w:shd w:val="clear" w:color="auto" w:fill="FFFFFF"/>
          <w:lang w:val="en-IN" w:eastAsia="en-IN" w:bidi="ml-IN"/>
        </w:rPr>
      </w:pPr>
    </w:p>
    <w:p w14:paraId="150C93B1" w14:textId="77777777" w:rsidR="00C3405F" w:rsidRDefault="0013507C" w:rsidP="00C3405F">
      <w:pPr>
        <w:numPr>
          <w:ilvl w:val="0"/>
          <w:numId w:val="2"/>
        </w:numPr>
        <w:spacing w:after="160" w:line="259" w:lineRule="auto"/>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mv -</w:t>
      </w:r>
      <w:proofErr w:type="spellStart"/>
      <w:r>
        <w:rPr>
          <w:rFonts w:eastAsia="Calibri"/>
          <w:color w:val="333333"/>
          <w:sz w:val="28"/>
          <w:szCs w:val="28"/>
          <w:shd w:val="clear" w:color="auto" w:fill="FFFFFF"/>
          <w:lang w:val="en-IN" w:eastAsia="en-IN" w:bidi="ml-IN"/>
        </w:rPr>
        <w:t>i</w:t>
      </w:r>
      <w:proofErr w:type="spellEnd"/>
    </w:p>
    <w:p w14:paraId="1E8AB7A2" w14:textId="77777777" w:rsidR="00C3405F" w:rsidRDefault="0013507C" w:rsidP="00C3405F">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T</w:t>
      </w:r>
      <w:r w:rsidRPr="00C3405F">
        <w:rPr>
          <w:rFonts w:eastAsia="Calibri"/>
          <w:color w:val="333333"/>
          <w:sz w:val="28"/>
          <w:szCs w:val="28"/>
          <w:shd w:val="clear" w:color="auto" w:fill="FFFFFF"/>
          <w:lang w:val="en-IN" w:eastAsia="en-IN" w:bidi="ml-IN"/>
        </w:rPr>
        <w:t>he -</w:t>
      </w:r>
      <w:proofErr w:type="spellStart"/>
      <w:r w:rsidRPr="00C3405F">
        <w:rPr>
          <w:rFonts w:eastAsia="Calibri"/>
          <w:color w:val="333333"/>
          <w:sz w:val="28"/>
          <w:szCs w:val="28"/>
          <w:shd w:val="clear" w:color="auto" w:fill="FFFFFF"/>
          <w:lang w:val="en-IN" w:eastAsia="en-IN" w:bidi="ml-IN"/>
        </w:rPr>
        <w:t>i</w:t>
      </w:r>
      <w:proofErr w:type="spellEnd"/>
      <w:r w:rsidRPr="00C3405F">
        <w:rPr>
          <w:rFonts w:eastAsia="Calibri"/>
          <w:color w:val="333333"/>
          <w:sz w:val="28"/>
          <w:szCs w:val="28"/>
          <w:shd w:val="clear" w:color="auto" w:fill="FFFFFF"/>
          <w:lang w:val="en-IN" w:eastAsia="en-IN" w:bidi="ml-IN"/>
        </w:rPr>
        <w:t xml:space="preserve"> option makes the command ask the user for confirmation before moving a file that would overwrite an existing file</w:t>
      </w:r>
    </w:p>
    <w:p w14:paraId="4AB37C85" w14:textId="77777777" w:rsidR="00C3405F" w:rsidRDefault="0013507C" w:rsidP="00C3405F">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Syntax :</w:t>
      </w:r>
    </w:p>
    <w:p w14:paraId="62BCDCC5" w14:textId="77777777" w:rsidR="00C3405F" w:rsidRDefault="0013507C" w:rsidP="00C3405F">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$mv -</w:t>
      </w:r>
      <w:proofErr w:type="spellStart"/>
      <w:r>
        <w:rPr>
          <w:rFonts w:eastAsia="Calibri"/>
          <w:color w:val="333333"/>
          <w:sz w:val="28"/>
          <w:szCs w:val="28"/>
          <w:shd w:val="clear" w:color="auto" w:fill="FFFFFF"/>
          <w:lang w:val="en-IN" w:eastAsia="en-IN" w:bidi="ml-IN"/>
        </w:rPr>
        <w:t>i</w:t>
      </w:r>
      <w:proofErr w:type="spellEnd"/>
      <w:r>
        <w:rPr>
          <w:rFonts w:eastAsia="Calibri"/>
          <w:color w:val="333333"/>
          <w:sz w:val="28"/>
          <w:szCs w:val="28"/>
          <w:shd w:val="clear" w:color="auto" w:fill="FFFFFF"/>
          <w:lang w:val="en-IN" w:eastAsia="en-IN" w:bidi="ml-IN"/>
        </w:rPr>
        <w:t xml:space="preserve"> </w:t>
      </w:r>
      <w:proofErr w:type="spellStart"/>
      <w:r>
        <w:rPr>
          <w:rFonts w:eastAsia="Calibri"/>
          <w:color w:val="333333"/>
          <w:sz w:val="28"/>
          <w:szCs w:val="28"/>
          <w:shd w:val="clear" w:color="auto" w:fill="FFFFFF"/>
          <w:lang w:val="en-IN" w:eastAsia="en-IN" w:bidi="ml-IN"/>
        </w:rPr>
        <w:t>sourcefile</w:t>
      </w:r>
      <w:proofErr w:type="spellEnd"/>
      <w:r>
        <w:rPr>
          <w:rFonts w:eastAsia="Calibri"/>
          <w:color w:val="333333"/>
          <w:sz w:val="28"/>
          <w:szCs w:val="28"/>
          <w:shd w:val="clear" w:color="auto" w:fill="FFFFFF"/>
          <w:lang w:val="en-IN" w:eastAsia="en-IN" w:bidi="ml-IN"/>
        </w:rPr>
        <w:t xml:space="preserve"> </w:t>
      </w:r>
      <w:proofErr w:type="spellStart"/>
      <w:r>
        <w:rPr>
          <w:rFonts w:eastAsia="Calibri"/>
          <w:color w:val="333333"/>
          <w:sz w:val="28"/>
          <w:szCs w:val="28"/>
          <w:shd w:val="clear" w:color="auto" w:fill="FFFFFF"/>
          <w:lang w:val="en-IN" w:eastAsia="en-IN" w:bidi="ml-IN"/>
        </w:rPr>
        <w:t>destinationdirectory</w:t>
      </w:r>
      <w:proofErr w:type="spellEnd"/>
    </w:p>
    <w:p w14:paraId="026E6556" w14:textId="77777777" w:rsidR="00C3405F" w:rsidRDefault="0013507C" w:rsidP="00C3405F">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Output:</w:t>
      </w:r>
    </w:p>
    <w:p w14:paraId="603239B4" w14:textId="77777777" w:rsidR="004A193F" w:rsidRDefault="0013507C" w:rsidP="00C3405F">
      <w:pPr>
        <w:spacing w:after="160" w:line="259" w:lineRule="auto"/>
        <w:ind w:left="720"/>
        <w:contextualSpacing/>
        <w:rPr>
          <w:rFonts w:eastAsia="Calibri"/>
          <w:color w:val="333333"/>
          <w:sz w:val="28"/>
          <w:szCs w:val="28"/>
          <w:shd w:val="clear" w:color="auto" w:fill="FFFFFF"/>
          <w:lang w:val="en-IN" w:eastAsia="en-IN" w:bidi="ml-IN"/>
        </w:rPr>
      </w:pPr>
      <w:r w:rsidRPr="004A193F">
        <w:rPr>
          <w:noProof/>
          <w:color w:val="333333"/>
          <w:sz w:val="28"/>
          <w:szCs w:val="28"/>
          <w:shd w:val="clear" w:color="auto" w:fill="FFFFFF"/>
        </w:rPr>
        <w:drawing>
          <wp:inline distT="0" distB="0" distL="0" distR="0" wp14:anchorId="6007AAE1" wp14:editId="2133626A">
            <wp:extent cx="3375953" cy="1905165"/>
            <wp:effectExtent l="0" t="0" r="0" b="0"/>
            <wp:docPr id="930526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26759" name=""/>
                    <pic:cNvPicPr/>
                  </pic:nvPicPr>
                  <pic:blipFill>
                    <a:blip r:embed="rId99"/>
                    <a:stretch>
                      <a:fillRect/>
                    </a:stretch>
                  </pic:blipFill>
                  <pic:spPr>
                    <a:xfrm>
                      <a:off x="0" y="0"/>
                      <a:ext cx="3375953" cy="1905165"/>
                    </a:xfrm>
                    <a:prstGeom prst="rect">
                      <a:avLst/>
                    </a:prstGeom>
                  </pic:spPr>
                </pic:pic>
              </a:graphicData>
            </a:graphic>
          </wp:inline>
        </w:drawing>
      </w:r>
    </w:p>
    <w:p w14:paraId="01DCA7B5" w14:textId="77777777" w:rsidR="00C3405F" w:rsidRDefault="0013507C" w:rsidP="00C3405F">
      <w:pPr>
        <w:numPr>
          <w:ilvl w:val="0"/>
          <w:numId w:val="2"/>
        </w:numPr>
        <w:spacing w:after="160" w:line="259" w:lineRule="auto"/>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 xml:space="preserve">mv -f </w:t>
      </w:r>
    </w:p>
    <w:p w14:paraId="091A71CC" w14:textId="77777777" w:rsidR="00C3405F" w:rsidRDefault="0013507C" w:rsidP="00C3405F">
      <w:pPr>
        <w:spacing w:after="160" w:line="259" w:lineRule="auto"/>
        <w:ind w:left="720"/>
        <w:contextualSpacing/>
        <w:rPr>
          <w:rFonts w:eastAsia="Calibri"/>
          <w:color w:val="333333"/>
          <w:sz w:val="28"/>
          <w:szCs w:val="28"/>
          <w:shd w:val="clear" w:color="auto" w:fill="FFFFFF"/>
          <w:lang w:val="en-IN" w:eastAsia="en-IN" w:bidi="ml-IN"/>
        </w:rPr>
      </w:pPr>
      <w:r w:rsidRPr="00C3405F">
        <w:rPr>
          <w:rFonts w:eastAsia="Calibri"/>
          <w:color w:val="333333"/>
          <w:sz w:val="28"/>
          <w:szCs w:val="28"/>
          <w:shd w:val="clear" w:color="auto" w:fill="FFFFFF"/>
          <w:lang w:val="en-IN" w:eastAsia="en-IN" w:bidi="ml-IN"/>
        </w:rPr>
        <w:t>The -f option overrides this minor protection and overwrites the destination file forcefully and deletes the source file.</w:t>
      </w:r>
    </w:p>
    <w:p w14:paraId="568C4493" w14:textId="77777777" w:rsidR="00C3405F" w:rsidRDefault="0013507C" w:rsidP="00C3405F">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Syntax :</w:t>
      </w:r>
    </w:p>
    <w:p w14:paraId="5E2FA557" w14:textId="77777777" w:rsidR="00C3405F" w:rsidRDefault="0013507C" w:rsidP="00C3405F">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t xml:space="preserve">$mv -f </w:t>
      </w:r>
      <w:proofErr w:type="spellStart"/>
      <w:r>
        <w:rPr>
          <w:rFonts w:eastAsia="Calibri"/>
          <w:color w:val="333333"/>
          <w:sz w:val="28"/>
          <w:szCs w:val="28"/>
          <w:shd w:val="clear" w:color="auto" w:fill="FFFFFF"/>
          <w:lang w:val="en-IN" w:eastAsia="en-IN" w:bidi="ml-IN"/>
        </w:rPr>
        <w:t>sourcefile</w:t>
      </w:r>
      <w:proofErr w:type="spellEnd"/>
      <w:r>
        <w:rPr>
          <w:rFonts w:eastAsia="Calibri"/>
          <w:color w:val="333333"/>
          <w:sz w:val="28"/>
          <w:szCs w:val="28"/>
          <w:shd w:val="clear" w:color="auto" w:fill="FFFFFF"/>
          <w:lang w:val="en-IN" w:eastAsia="en-IN" w:bidi="ml-IN"/>
        </w:rPr>
        <w:t xml:space="preserve"> </w:t>
      </w:r>
      <w:proofErr w:type="spellStart"/>
      <w:r>
        <w:rPr>
          <w:rFonts w:eastAsia="Calibri"/>
          <w:color w:val="333333"/>
          <w:sz w:val="28"/>
          <w:szCs w:val="28"/>
          <w:shd w:val="clear" w:color="auto" w:fill="FFFFFF"/>
          <w:lang w:val="en-IN" w:eastAsia="en-IN" w:bidi="ml-IN"/>
        </w:rPr>
        <w:t>destinationfile</w:t>
      </w:r>
      <w:proofErr w:type="spellEnd"/>
    </w:p>
    <w:p w14:paraId="64E6E560" w14:textId="77777777" w:rsidR="00C3405F" w:rsidRDefault="0013507C" w:rsidP="00C3405F">
      <w:pPr>
        <w:spacing w:after="160" w:line="259" w:lineRule="auto"/>
        <w:ind w:left="720"/>
        <w:contextualSpacing/>
        <w:rPr>
          <w:rFonts w:eastAsia="Calibri"/>
          <w:color w:val="333333"/>
          <w:sz w:val="28"/>
          <w:szCs w:val="28"/>
          <w:shd w:val="clear" w:color="auto" w:fill="FFFFFF"/>
          <w:lang w:val="en-IN" w:eastAsia="en-IN" w:bidi="ml-IN"/>
        </w:rPr>
      </w:pPr>
      <w:r>
        <w:rPr>
          <w:rFonts w:eastAsia="Calibri"/>
          <w:color w:val="333333"/>
          <w:sz w:val="28"/>
          <w:szCs w:val="28"/>
          <w:shd w:val="clear" w:color="auto" w:fill="FFFFFF"/>
          <w:lang w:val="en-IN" w:eastAsia="en-IN" w:bidi="ml-IN"/>
        </w:rPr>
        <w:lastRenderedPageBreak/>
        <w:t>Output ;</w:t>
      </w:r>
    </w:p>
    <w:p w14:paraId="08FA8DDD" w14:textId="77777777" w:rsidR="00C3405F" w:rsidRPr="00C3405F" w:rsidRDefault="0013507C" w:rsidP="00C3405F">
      <w:pPr>
        <w:spacing w:after="160" w:line="259" w:lineRule="auto"/>
        <w:ind w:left="720"/>
        <w:contextualSpacing/>
        <w:rPr>
          <w:rFonts w:eastAsia="Calibri"/>
          <w:color w:val="333333"/>
          <w:sz w:val="28"/>
          <w:szCs w:val="28"/>
          <w:shd w:val="clear" w:color="auto" w:fill="FFFFFF"/>
          <w:lang w:val="en-IN" w:eastAsia="en-IN" w:bidi="ml-IN"/>
        </w:rPr>
      </w:pPr>
      <w:r w:rsidRPr="004A193F">
        <w:rPr>
          <w:noProof/>
          <w:color w:val="333333"/>
          <w:sz w:val="28"/>
          <w:szCs w:val="28"/>
          <w:shd w:val="clear" w:color="auto" w:fill="FFFFFF"/>
        </w:rPr>
        <w:drawing>
          <wp:inline distT="0" distB="0" distL="0" distR="0" wp14:anchorId="4B534CD5" wp14:editId="55B7566D">
            <wp:extent cx="3665538" cy="922100"/>
            <wp:effectExtent l="0" t="0" r="0" b="0"/>
            <wp:docPr id="13572973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97380" name=""/>
                    <pic:cNvPicPr/>
                  </pic:nvPicPr>
                  <pic:blipFill>
                    <a:blip r:embed="rId100"/>
                    <a:stretch>
                      <a:fillRect/>
                    </a:stretch>
                  </pic:blipFill>
                  <pic:spPr>
                    <a:xfrm>
                      <a:off x="0" y="0"/>
                      <a:ext cx="3665538" cy="922100"/>
                    </a:xfrm>
                    <a:prstGeom prst="rect">
                      <a:avLst/>
                    </a:prstGeom>
                  </pic:spPr>
                </pic:pic>
              </a:graphicData>
            </a:graphic>
          </wp:inline>
        </w:drawing>
      </w:r>
    </w:p>
    <w:p w14:paraId="0F20FFAD" w14:textId="77777777" w:rsidR="00A91303" w:rsidRDefault="00A91303" w:rsidP="00A91303">
      <w:pPr>
        <w:spacing w:after="160" w:line="259" w:lineRule="auto"/>
        <w:ind w:left="720"/>
        <w:contextualSpacing/>
        <w:rPr>
          <w:rFonts w:eastAsia="Calibri"/>
          <w:color w:val="333333"/>
          <w:sz w:val="28"/>
          <w:szCs w:val="28"/>
          <w:shd w:val="clear" w:color="auto" w:fill="FFFFFF"/>
          <w:lang w:val="en-IN" w:eastAsia="en-IN" w:bidi="ml-IN"/>
        </w:rPr>
      </w:pPr>
    </w:p>
    <w:p w14:paraId="7FFD3FA6" w14:textId="77777777" w:rsidR="00A91303" w:rsidRDefault="00A91303" w:rsidP="006A448A">
      <w:pPr>
        <w:spacing w:after="160" w:line="259" w:lineRule="auto"/>
        <w:ind w:left="720"/>
        <w:contextualSpacing/>
        <w:rPr>
          <w:rFonts w:eastAsia="Calibri"/>
          <w:color w:val="333333"/>
          <w:sz w:val="28"/>
          <w:szCs w:val="28"/>
          <w:shd w:val="clear" w:color="auto" w:fill="FFFFFF"/>
          <w:lang w:val="en-IN" w:eastAsia="en-IN" w:bidi="ml-IN"/>
        </w:rPr>
      </w:pPr>
    </w:p>
    <w:p w14:paraId="317FBF2A" w14:textId="77777777" w:rsidR="00A91303" w:rsidRPr="00A91303" w:rsidRDefault="00A91303" w:rsidP="006A448A">
      <w:pPr>
        <w:spacing w:after="160" w:line="259" w:lineRule="auto"/>
        <w:ind w:left="720"/>
        <w:contextualSpacing/>
        <w:rPr>
          <w:rFonts w:eastAsia="Calibri"/>
          <w:color w:val="333333"/>
          <w:sz w:val="28"/>
          <w:szCs w:val="28"/>
          <w:shd w:val="clear" w:color="auto" w:fill="FFFFFF"/>
          <w:lang w:val="en-IN" w:eastAsia="en-IN" w:bidi="ml-IN"/>
        </w:rPr>
      </w:pPr>
    </w:p>
    <w:p w14:paraId="0CD56B7A" w14:textId="77777777" w:rsidR="006A448A" w:rsidRPr="006A448A" w:rsidRDefault="006A448A" w:rsidP="00445109">
      <w:pPr>
        <w:spacing w:after="160" w:line="259" w:lineRule="auto"/>
        <w:rPr>
          <w:sz w:val="36"/>
          <w:szCs w:val="36"/>
          <w:lang w:val="en-IN" w:eastAsia="en-IN" w:bidi="ml-IN"/>
        </w:rPr>
      </w:pPr>
    </w:p>
    <w:p w14:paraId="7288EA27" w14:textId="6E9524C5" w:rsidR="00445109" w:rsidRDefault="0013507C" w:rsidP="00445109">
      <w:pPr>
        <w:spacing w:after="160" w:line="259" w:lineRule="auto"/>
        <w:rPr>
          <w:sz w:val="28"/>
          <w:szCs w:val="28"/>
          <w:lang w:val="en-IN" w:eastAsia="en-IN" w:bidi="ml-IN"/>
        </w:rPr>
      </w:pPr>
      <w:r>
        <w:rPr>
          <w:sz w:val="28"/>
          <w:szCs w:val="28"/>
          <w:lang w:val="en-IN" w:eastAsia="en-IN" w:bidi="ml-IN"/>
        </w:rPr>
        <w:t xml:space="preserve">  </w:t>
      </w:r>
    </w:p>
    <w:p w14:paraId="6AB09964" w14:textId="13F98D0A" w:rsidR="00566E5E" w:rsidRDefault="00566E5E" w:rsidP="00445109">
      <w:pPr>
        <w:spacing w:after="160" w:line="259" w:lineRule="auto"/>
        <w:rPr>
          <w:sz w:val="28"/>
          <w:szCs w:val="28"/>
          <w:lang w:val="en-IN" w:eastAsia="en-IN" w:bidi="ml-IN"/>
        </w:rPr>
      </w:pPr>
    </w:p>
    <w:p w14:paraId="67A467D6" w14:textId="29306738" w:rsidR="00566E5E" w:rsidRDefault="00566E5E" w:rsidP="00445109">
      <w:pPr>
        <w:spacing w:after="160" w:line="259" w:lineRule="auto"/>
        <w:rPr>
          <w:sz w:val="28"/>
          <w:szCs w:val="28"/>
          <w:lang w:val="en-IN" w:eastAsia="en-IN" w:bidi="ml-IN"/>
        </w:rPr>
      </w:pPr>
    </w:p>
    <w:p w14:paraId="40F48717" w14:textId="7FEF5C96" w:rsidR="00566E5E" w:rsidRDefault="00566E5E" w:rsidP="00445109">
      <w:pPr>
        <w:spacing w:after="160" w:line="259" w:lineRule="auto"/>
        <w:rPr>
          <w:sz w:val="28"/>
          <w:szCs w:val="28"/>
          <w:lang w:val="en-IN" w:eastAsia="en-IN" w:bidi="ml-IN"/>
        </w:rPr>
      </w:pPr>
    </w:p>
    <w:p w14:paraId="1CBFE187" w14:textId="083BB56A" w:rsidR="00566E5E" w:rsidRDefault="00566E5E" w:rsidP="00445109">
      <w:pPr>
        <w:spacing w:after="160" w:line="259" w:lineRule="auto"/>
        <w:rPr>
          <w:sz w:val="28"/>
          <w:szCs w:val="28"/>
          <w:lang w:val="en-IN" w:eastAsia="en-IN" w:bidi="ml-IN"/>
        </w:rPr>
      </w:pPr>
    </w:p>
    <w:p w14:paraId="75AB4DEA" w14:textId="47D902DE" w:rsidR="00566E5E" w:rsidRDefault="00566E5E" w:rsidP="00445109">
      <w:pPr>
        <w:spacing w:after="160" w:line="259" w:lineRule="auto"/>
        <w:rPr>
          <w:sz w:val="28"/>
          <w:szCs w:val="28"/>
          <w:lang w:val="en-IN" w:eastAsia="en-IN" w:bidi="ml-IN"/>
        </w:rPr>
      </w:pPr>
    </w:p>
    <w:p w14:paraId="6B4FD809" w14:textId="711FC5DB" w:rsidR="00566E5E" w:rsidRDefault="00566E5E" w:rsidP="00445109">
      <w:pPr>
        <w:spacing w:after="160" w:line="259" w:lineRule="auto"/>
        <w:rPr>
          <w:sz w:val="28"/>
          <w:szCs w:val="28"/>
          <w:lang w:val="en-IN" w:eastAsia="en-IN" w:bidi="ml-IN"/>
        </w:rPr>
      </w:pPr>
    </w:p>
    <w:p w14:paraId="6AF654AC" w14:textId="071B3CE7" w:rsidR="00566E5E" w:rsidRDefault="00566E5E" w:rsidP="00445109">
      <w:pPr>
        <w:spacing w:after="160" w:line="259" w:lineRule="auto"/>
        <w:rPr>
          <w:sz w:val="28"/>
          <w:szCs w:val="28"/>
          <w:lang w:val="en-IN" w:eastAsia="en-IN" w:bidi="ml-IN"/>
        </w:rPr>
      </w:pPr>
    </w:p>
    <w:p w14:paraId="3AFC2B7B" w14:textId="771CE50C" w:rsidR="00566E5E" w:rsidRDefault="00566E5E" w:rsidP="00445109">
      <w:pPr>
        <w:spacing w:after="160" w:line="259" w:lineRule="auto"/>
        <w:rPr>
          <w:sz w:val="28"/>
          <w:szCs w:val="28"/>
          <w:lang w:val="en-IN" w:eastAsia="en-IN" w:bidi="ml-IN"/>
        </w:rPr>
      </w:pPr>
    </w:p>
    <w:p w14:paraId="2A8BF59F" w14:textId="565A9CC4" w:rsidR="00566E5E" w:rsidRDefault="00566E5E" w:rsidP="00445109">
      <w:pPr>
        <w:spacing w:after="160" w:line="259" w:lineRule="auto"/>
        <w:rPr>
          <w:sz w:val="28"/>
          <w:szCs w:val="28"/>
          <w:lang w:val="en-IN" w:eastAsia="en-IN" w:bidi="ml-IN"/>
        </w:rPr>
      </w:pPr>
    </w:p>
    <w:p w14:paraId="6D3CFA65" w14:textId="575EE3CF" w:rsidR="00566E5E" w:rsidRDefault="00566E5E" w:rsidP="00445109">
      <w:pPr>
        <w:spacing w:after="160" w:line="259" w:lineRule="auto"/>
        <w:rPr>
          <w:sz w:val="28"/>
          <w:szCs w:val="28"/>
          <w:lang w:val="en-IN" w:eastAsia="en-IN" w:bidi="ml-IN"/>
        </w:rPr>
      </w:pPr>
    </w:p>
    <w:p w14:paraId="6E56646C" w14:textId="0357767A" w:rsidR="00566E5E" w:rsidRDefault="00566E5E" w:rsidP="00445109">
      <w:pPr>
        <w:spacing w:after="160" w:line="259" w:lineRule="auto"/>
        <w:rPr>
          <w:sz w:val="28"/>
          <w:szCs w:val="28"/>
          <w:lang w:val="en-IN" w:eastAsia="en-IN" w:bidi="ml-IN"/>
        </w:rPr>
      </w:pPr>
    </w:p>
    <w:p w14:paraId="4D68E7E2" w14:textId="4C94A078" w:rsidR="00566E5E" w:rsidRDefault="00566E5E" w:rsidP="00445109">
      <w:pPr>
        <w:spacing w:after="160" w:line="259" w:lineRule="auto"/>
        <w:rPr>
          <w:sz w:val="28"/>
          <w:szCs w:val="28"/>
          <w:lang w:val="en-IN" w:eastAsia="en-IN" w:bidi="ml-IN"/>
        </w:rPr>
      </w:pPr>
    </w:p>
    <w:p w14:paraId="7CDCED7D" w14:textId="428FC2B4" w:rsidR="00566E5E" w:rsidRDefault="00566E5E" w:rsidP="00445109">
      <w:pPr>
        <w:spacing w:after="160" w:line="259" w:lineRule="auto"/>
        <w:rPr>
          <w:sz w:val="28"/>
          <w:szCs w:val="28"/>
          <w:lang w:val="en-IN" w:eastAsia="en-IN" w:bidi="ml-IN"/>
        </w:rPr>
      </w:pPr>
    </w:p>
    <w:p w14:paraId="202D5B9E" w14:textId="07208947" w:rsidR="00566E5E" w:rsidRDefault="00566E5E" w:rsidP="00445109">
      <w:pPr>
        <w:spacing w:after="160" w:line="259" w:lineRule="auto"/>
        <w:rPr>
          <w:sz w:val="28"/>
          <w:szCs w:val="28"/>
          <w:lang w:val="en-IN" w:eastAsia="en-IN" w:bidi="ml-IN"/>
        </w:rPr>
      </w:pPr>
    </w:p>
    <w:p w14:paraId="063F2A36" w14:textId="4042FCAF" w:rsidR="00566E5E" w:rsidRDefault="00566E5E" w:rsidP="00445109">
      <w:pPr>
        <w:spacing w:after="160" w:line="259" w:lineRule="auto"/>
        <w:rPr>
          <w:sz w:val="28"/>
          <w:szCs w:val="28"/>
          <w:lang w:val="en-IN" w:eastAsia="en-IN" w:bidi="ml-IN"/>
        </w:rPr>
      </w:pPr>
    </w:p>
    <w:p w14:paraId="64E49FB6" w14:textId="31CFF6AA" w:rsidR="00566E5E" w:rsidRDefault="00566E5E" w:rsidP="00445109">
      <w:pPr>
        <w:spacing w:after="160" w:line="259" w:lineRule="auto"/>
        <w:rPr>
          <w:sz w:val="28"/>
          <w:szCs w:val="28"/>
          <w:lang w:val="en-IN" w:eastAsia="en-IN" w:bidi="ml-IN"/>
        </w:rPr>
      </w:pPr>
    </w:p>
    <w:p w14:paraId="1236A0AB" w14:textId="54BE697B" w:rsidR="00566E5E" w:rsidRDefault="00566E5E" w:rsidP="00445109">
      <w:pPr>
        <w:spacing w:after="160" w:line="259" w:lineRule="auto"/>
        <w:rPr>
          <w:sz w:val="28"/>
          <w:szCs w:val="28"/>
          <w:lang w:val="en-IN" w:eastAsia="en-IN" w:bidi="ml-IN"/>
        </w:rPr>
      </w:pPr>
    </w:p>
    <w:p w14:paraId="27E177B7" w14:textId="0FBA6DC4" w:rsidR="00566E5E" w:rsidRDefault="00566E5E" w:rsidP="00445109">
      <w:pPr>
        <w:spacing w:after="160" w:line="259" w:lineRule="auto"/>
        <w:rPr>
          <w:sz w:val="28"/>
          <w:szCs w:val="28"/>
          <w:lang w:val="en-IN" w:eastAsia="en-IN" w:bidi="ml-IN"/>
        </w:rPr>
      </w:pPr>
    </w:p>
    <w:p w14:paraId="7E11BA36" w14:textId="0921AACC" w:rsidR="00566E5E" w:rsidRDefault="00566E5E" w:rsidP="00445109">
      <w:pPr>
        <w:spacing w:after="160" w:line="259" w:lineRule="auto"/>
        <w:rPr>
          <w:sz w:val="28"/>
          <w:szCs w:val="28"/>
          <w:lang w:val="en-IN" w:eastAsia="en-IN" w:bidi="ml-IN"/>
        </w:rPr>
      </w:pPr>
    </w:p>
    <w:p w14:paraId="6BA20D47" w14:textId="77777777" w:rsidR="00566E5E" w:rsidRPr="00445109" w:rsidRDefault="00566E5E" w:rsidP="00445109">
      <w:pPr>
        <w:spacing w:after="160" w:line="259" w:lineRule="auto"/>
        <w:rPr>
          <w:b/>
          <w:sz w:val="28"/>
          <w:szCs w:val="28"/>
          <w:lang w:val="en-IN" w:eastAsia="en-IN" w:bidi="ml-IN"/>
        </w:rPr>
      </w:pPr>
    </w:p>
    <w:p w14:paraId="098BDB46" w14:textId="77777777" w:rsidR="00B9675D" w:rsidRDefault="00B9675D">
      <w:pPr>
        <w:spacing w:after="160" w:line="259" w:lineRule="auto"/>
        <w:jc w:val="center"/>
        <w:rPr>
          <w:rFonts w:ascii="Calibri" w:eastAsia="Calibri" w:hAnsi="Calibri" w:cs="Calibri"/>
          <w:sz w:val="22"/>
          <w:szCs w:val="22"/>
          <w:lang w:val="en-IN" w:eastAsia="en-IN" w:bidi="ml-IN"/>
        </w:rPr>
      </w:pPr>
      <w:bookmarkStart w:id="21" w:name="_gjdgxs_0" w:colFirst="0" w:colLast="0"/>
      <w:bookmarkEnd w:id="21"/>
    </w:p>
    <w:p w14:paraId="5567BEB5" w14:textId="60711197" w:rsidR="00D65AE4" w:rsidRDefault="00884F8D">
      <w:pPr>
        <w:pBdr>
          <w:top w:val="single" w:sz="8" w:space="2" w:color="000001"/>
        </w:pBdr>
        <w:spacing w:after="160" w:line="259" w:lineRule="auto"/>
        <w:rPr>
          <w:rFonts w:ascii="Calibri" w:eastAsia="Calibri" w:hAnsi="Calibri" w:cs="Calibri"/>
          <w:sz w:val="22"/>
          <w:szCs w:val="22"/>
          <w:lang w:val="en-IN" w:eastAsia="zh-CN" w:bidi="hi-IN"/>
        </w:rPr>
      </w:pPr>
      <w:r>
        <w:rPr>
          <w:noProof/>
        </w:rPr>
        <w:lastRenderedPageBreak/>
        <mc:AlternateContent>
          <mc:Choice Requires="wps">
            <w:drawing>
              <wp:anchor distT="0" distB="0" distL="114300" distR="114300" simplePos="0" relativeHeight="251663360" behindDoc="0" locked="0" layoutInCell="1" allowOverlap="1" wp14:anchorId="757B85A3" wp14:editId="3BB31673">
                <wp:simplePos x="0" y="0"/>
                <wp:positionH relativeFrom="column">
                  <wp:posOffset>3924300</wp:posOffset>
                </wp:positionH>
                <wp:positionV relativeFrom="paragraph">
                  <wp:posOffset>241300</wp:posOffset>
                </wp:positionV>
                <wp:extent cx="2346325" cy="1574800"/>
                <wp:effectExtent l="15240" t="14605" r="10160" b="10795"/>
                <wp:wrapSquare wrapText="bothSides"/>
                <wp:docPr id="1547274067" name="Imag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1574800"/>
                        </a:xfrm>
                        <a:prstGeom prst="rect">
                          <a:avLst/>
                        </a:prstGeom>
                        <a:solidFill>
                          <a:srgbClr val="FFFFFF"/>
                        </a:solidFill>
                        <a:ln w="12573">
                          <a:solidFill>
                            <a:srgbClr val="C0504D"/>
                          </a:solidFill>
                          <a:miter lim="800000"/>
                          <a:headEnd/>
                          <a:tailEnd/>
                        </a:ln>
                      </wps:spPr>
                      <wps:txbx>
                        <w:txbxContent>
                          <w:p w14:paraId="033736FA" w14:textId="77777777" w:rsidR="00D65AE4" w:rsidRDefault="00D65AE4">
                            <w:pPr>
                              <w:pStyle w:val="FrameContents"/>
                              <w:spacing w:line="240" w:lineRule="exact"/>
                            </w:pPr>
                          </w:p>
                          <w:p w14:paraId="7844C333" w14:textId="77777777" w:rsidR="00D65AE4" w:rsidRDefault="0013507C">
                            <w:pPr>
                              <w:pStyle w:val="FrameContents"/>
                              <w:spacing w:line="240" w:lineRule="exact"/>
                            </w:pPr>
                            <w:r>
                              <w:rPr>
                                <w:b/>
                                <w:color w:val="000000"/>
                              </w:rPr>
                              <w:t>Name: Neha Antony</w:t>
                            </w:r>
                          </w:p>
                          <w:p w14:paraId="01016615" w14:textId="77777777" w:rsidR="00D65AE4" w:rsidRDefault="0013507C">
                            <w:pPr>
                              <w:pStyle w:val="FrameContents"/>
                              <w:spacing w:line="240" w:lineRule="exact"/>
                            </w:pPr>
                            <w:r>
                              <w:rPr>
                                <w:b/>
                                <w:color w:val="000000"/>
                              </w:rPr>
                              <w:t>Roll No:23</w:t>
                            </w:r>
                          </w:p>
                          <w:p w14:paraId="2DB5E30F" w14:textId="77777777" w:rsidR="00D65AE4" w:rsidRDefault="0013507C">
                            <w:pPr>
                              <w:pStyle w:val="FrameContents"/>
                              <w:spacing w:line="240" w:lineRule="exact"/>
                            </w:pPr>
                            <w:proofErr w:type="spellStart"/>
                            <w:r>
                              <w:rPr>
                                <w:b/>
                                <w:color w:val="000000"/>
                              </w:rPr>
                              <w:t>Batch:MCA</w:t>
                            </w:r>
                            <w:proofErr w:type="spellEnd"/>
                            <w:r>
                              <w:rPr>
                                <w:b/>
                                <w:color w:val="000000"/>
                              </w:rPr>
                              <w:t xml:space="preserve"> -B</w:t>
                            </w:r>
                          </w:p>
                          <w:p w14:paraId="35D48F77" w14:textId="77777777" w:rsidR="00D65AE4" w:rsidRDefault="0013507C">
                            <w:pPr>
                              <w:pStyle w:val="FrameContents"/>
                              <w:spacing w:line="240" w:lineRule="exact"/>
                            </w:pPr>
                            <w:r>
                              <w:rPr>
                                <w:b/>
                                <w:color w:val="000000"/>
                              </w:rPr>
                              <w:t>Date:21-04-2022</w:t>
                            </w:r>
                          </w:p>
                          <w:p w14:paraId="3690A57B" w14:textId="77777777" w:rsidR="00D65AE4" w:rsidRDefault="00D65AE4">
                            <w:pPr>
                              <w:pStyle w:val="FrameContents"/>
                              <w:spacing w:line="240" w:lineRule="exact"/>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57B85A3" id="Image1" o:spid="_x0000_s1035" type="#_x0000_t202" style="position:absolute;margin-left:309pt;margin-top:19pt;width:184.75pt;height:1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" strokecolor="#c0504d" strokeweight=".99pt">
                <v:textbox>
                  <w:txbxContent>
                    <w:p w14:paraId="033736FA" w14:textId="77777777" w:rsidR="00D65AE4" w:rsidRDefault="00D65AE4">
                      <w:pPr>
                        <w:pStyle w:val="FrameContents"/>
                        <w:spacing w:line="240" w:lineRule="exact"/>
                      </w:pPr>
                    </w:p>
                    <w:p w14:paraId="7844C333" w14:textId="77777777" w:rsidR="00D65AE4" w:rsidRDefault="0013507C">
                      <w:pPr>
                        <w:pStyle w:val="FrameContents"/>
                        <w:spacing w:line="240" w:lineRule="exact"/>
                      </w:pPr>
                      <w:r>
                        <w:rPr>
                          <w:b/>
                          <w:color w:val="000000"/>
                        </w:rPr>
                        <w:t>Name: Neha Antony</w:t>
                      </w:r>
                    </w:p>
                    <w:p w14:paraId="01016615" w14:textId="77777777" w:rsidR="00D65AE4" w:rsidRDefault="0013507C">
                      <w:pPr>
                        <w:pStyle w:val="FrameContents"/>
                        <w:spacing w:line="240" w:lineRule="exact"/>
                      </w:pPr>
                      <w:r>
                        <w:rPr>
                          <w:b/>
                          <w:color w:val="000000"/>
                        </w:rPr>
                        <w:t>Roll No:23</w:t>
                      </w:r>
                    </w:p>
                    <w:p w14:paraId="2DB5E30F" w14:textId="77777777" w:rsidR="00D65AE4" w:rsidRDefault="0013507C">
                      <w:pPr>
                        <w:pStyle w:val="FrameContents"/>
                        <w:spacing w:line="240" w:lineRule="exact"/>
                      </w:pPr>
                      <w:proofErr w:type="spellStart"/>
                      <w:r>
                        <w:rPr>
                          <w:b/>
                          <w:color w:val="000000"/>
                        </w:rPr>
                        <w:t>Batch:MCA</w:t>
                      </w:r>
                      <w:proofErr w:type="spellEnd"/>
                      <w:r>
                        <w:rPr>
                          <w:b/>
                          <w:color w:val="000000"/>
                        </w:rPr>
                        <w:t xml:space="preserve"> -B</w:t>
                      </w:r>
                    </w:p>
                    <w:p w14:paraId="35D48F77" w14:textId="77777777" w:rsidR="00D65AE4" w:rsidRDefault="0013507C">
                      <w:pPr>
                        <w:pStyle w:val="FrameContents"/>
                        <w:spacing w:line="240" w:lineRule="exact"/>
                      </w:pPr>
                      <w:r>
                        <w:rPr>
                          <w:b/>
                          <w:color w:val="000000"/>
                        </w:rPr>
                        <w:t>Date:21-04-2022</w:t>
                      </w:r>
                    </w:p>
                    <w:p w14:paraId="3690A57B" w14:textId="77777777" w:rsidR="00D65AE4" w:rsidRDefault="00D65AE4">
                      <w:pPr>
                        <w:pStyle w:val="FrameContents"/>
                        <w:spacing w:line="240" w:lineRule="exact"/>
                      </w:pPr>
                    </w:p>
                  </w:txbxContent>
                </v:textbox>
                <w10:wrap type="square"/>
              </v:shape>
            </w:pict>
          </mc:Fallback>
        </mc:AlternateContent>
      </w:r>
    </w:p>
    <w:p w14:paraId="5F30DD33" w14:textId="42E44D56" w:rsidR="00D65AE4" w:rsidRPr="00566E5E" w:rsidRDefault="0013507C" w:rsidP="00566E5E">
      <w:pPr>
        <w:spacing w:after="160" w:line="259" w:lineRule="auto"/>
        <w:jc w:val="both"/>
        <w:rPr>
          <w:rFonts w:ascii="Calibri" w:eastAsia="Calibri" w:hAnsi="Calibri" w:cs="Calibri"/>
          <w:b/>
          <w:sz w:val="28"/>
          <w:szCs w:val="28"/>
          <w:u w:val="single"/>
          <w:lang w:val="en-IN" w:eastAsia="zh-CN" w:bidi="hi-IN"/>
        </w:rPr>
      </w:pPr>
      <w:r>
        <w:rPr>
          <w:rFonts w:ascii="Calibri" w:eastAsia="Calibri" w:hAnsi="Calibri" w:cs="Calibri"/>
          <w:b/>
          <w:color w:val="C55911"/>
          <w:sz w:val="28"/>
          <w:szCs w:val="28"/>
          <w:u w:val="single"/>
          <w:lang w:val="en-IN" w:eastAsia="zh-CN" w:bidi="hi-IN"/>
        </w:rPr>
        <w:t>NETWORKING &amp; SYSTEM ADMINISTRATION LAB</w:t>
      </w:r>
    </w:p>
    <w:p w14:paraId="70A2D048" w14:textId="77777777" w:rsidR="00D65AE4" w:rsidRDefault="0013507C">
      <w:pPr>
        <w:spacing w:after="160" w:line="259" w:lineRule="auto"/>
        <w:rPr>
          <w:b/>
          <w:sz w:val="28"/>
          <w:szCs w:val="28"/>
          <w:u w:val="single"/>
          <w:lang w:val="en-IN" w:eastAsia="zh-CN" w:bidi="hi-IN"/>
        </w:rPr>
      </w:pPr>
      <w:r>
        <w:rPr>
          <w:b/>
          <w:sz w:val="28"/>
          <w:szCs w:val="28"/>
          <w:u w:val="single"/>
          <w:lang w:val="en-IN" w:eastAsia="zh-CN" w:bidi="hi-IN"/>
        </w:rPr>
        <w:t>Aim</w:t>
      </w:r>
    </w:p>
    <w:p w14:paraId="311D436F" w14:textId="77777777" w:rsidR="00D65AE4" w:rsidRDefault="0013507C">
      <w:pPr>
        <w:spacing w:after="160" w:line="259" w:lineRule="auto"/>
        <w:rPr>
          <w:sz w:val="28"/>
          <w:szCs w:val="28"/>
          <w:lang w:val="en-IN" w:eastAsia="zh-CN" w:bidi="hi-IN"/>
        </w:rPr>
      </w:pPr>
      <w:proofErr w:type="spellStart"/>
      <w:r>
        <w:rPr>
          <w:sz w:val="28"/>
          <w:szCs w:val="28"/>
          <w:lang w:val="en-IN" w:eastAsia="zh-CN" w:bidi="hi-IN"/>
        </w:rPr>
        <w:t>Familarization</w:t>
      </w:r>
      <w:proofErr w:type="spellEnd"/>
      <w:r>
        <w:rPr>
          <w:sz w:val="28"/>
          <w:szCs w:val="28"/>
          <w:lang w:val="en-IN" w:eastAsia="zh-CN" w:bidi="hi-IN"/>
        </w:rPr>
        <w:t xml:space="preserve"> of </w:t>
      </w:r>
      <w:proofErr w:type="spellStart"/>
      <w:r>
        <w:rPr>
          <w:sz w:val="28"/>
          <w:szCs w:val="28"/>
          <w:lang w:val="en-IN" w:eastAsia="zh-CN" w:bidi="hi-IN"/>
        </w:rPr>
        <w:t>linux</w:t>
      </w:r>
      <w:proofErr w:type="spellEnd"/>
      <w:r>
        <w:rPr>
          <w:sz w:val="28"/>
          <w:szCs w:val="28"/>
          <w:lang w:val="en-IN" w:eastAsia="zh-CN" w:bidi="hi-IN"/>
        </w:rPr>
        <w:t xml:space="preserve"> commands</w:t>
      </w:r>
    </w:p>
    <w:p w14:paraId="4AB0B4BE" w14:textId="77777777" w:rsidR="00D65AE4" w:rsidRDefault="0013507C">
      <w:pPr>
        <w:spacing w:after="160" w:line="259" w:lineRule="auto"/>
        <w:rPr>
          <w:b/>
          <w:sz w:val="28"/>
          <w:szCs w:val="28"/>
          <w:u w:val="single"/>
          <w:lang w:val="en-IN" w:eastAsia="zh-CN" w:bidi="hi-IN"/>
        </w:rPr>
      </w:pPr>
      <w:r>
        <w:rPr>
          <w:b/>
          <w:sz w:val="28"/>
          <w:szCs w:val="28"/>
          <w:u w:val="single"/>
          <w:lang w:val="en-IN" w:eastAsia="zh-CN" w:bidi="hi-IN"/>
        </w:rPr>
        <w:t>Procedure</w:t>
      </w:r>
    </w:p>
    <w:p w14:paraId="7812B86F" w14:textId="77777777" w:rsidR="00D65AE4" w:rsidRDefault="0013507C">
      <w:pPr>
        <w:numPr>
          <w:ilvl w:val="0"/>
          <w:numId w:val="3"/>
        </w:numPr>
        <w:spacing w:after="160" w:line="259" w:lineRule="auto"/>
        <w:rPr>
          <w:rFonts w:ascii="Calibri" w:eastAsia="Calibri" w:hAnsi="Calibri" w:cs="Calibri"/>
          <w:sz w:val="22"/>
          <w:szCs w:val="22"/>
          <w:lang w:val="en-IN" w:eastAsia="zh-CN" w:bidi="hi-IN"/>
        </w:rPr>
      </w:pPr>
      <w:r>
        <w:rPr>
          <w:b/>
          <w:sz w:val="28"/>
          <w:szCs w:val="28"/>
          <w:u w:val="single"/>
          <w:lang w:val="en-IN" w:eastAsia="zh-CN" w:bidi="hi-IN"/>
        </w:rPr>
        <w:t>read</w:t>
      </w:r>
    </w:p>
    <w:p w14:paraId="013A6B3F" w14:textId="77777777" w:rsidR="00D65AE4" w:rsidRDefault="0013507C">
      <w:pPr>
        <w:spacing w:after="160" w:line="259" w:lineRule="auto"/>
        <w:ind w:left="720"/>
        <w:rPr>
          <w:rFonts w:ascii="Calibri" w:eastAsia="Calibri" w:hAnsi="Calibri" w:cs="Calibri"/>
          <w:sz w:val="22"/>
          <w:szCs w:val="22"/>
          <w:lang w:val="en-IN" w:eastAsia="zh-CN" w:bidi="hi-IN"/>
        </w:rPr>
      </w:pPr>
      <w:r>
        <w:rPr>
          <w:rFonts w:ascii="Calibri" w:eastAsia="Calibri" w:hAnsi="Calibri" w:cs="Calibri"/>
          <w:sz w:val="22"/>
          <w:szCs w:val="22"/>
          <w:lang w:val="en-IN" w:eastAsia="zh-CN" w:bidi="hi-IN"/>
        </w:rPr>
        <w:t>The Linux </w:t>
      </w:r>
      <w:r>
        <w:rPr>
          <w:rFonts w:ascii="Calibri" w:eastAsia="Calibri" w:hAnsi="Calibri" w:cs="Calibri"/>
          <w:b/>
          <w:bCs/>
          <w:sz w:val="22"/>
          <w:szCs w:val="22"/>
          <w:lang w:val="en-IN" w:eastAsia="zh-CN" w:bidi="hi-IN"/>
        </w:rPr>
        <w:t>read</w:t>
      </w:r>
      <w:r>
        <w:rPr>
          <w:rFonts w:ascii="Calibri" w:eastAsia="Calibri" w:hAnsi="Calibri" w:cs="Calibri"/>
          <w:sz w:val="22"/>
          <w:szCs w:val="22"/>
          <w:lang w:val="en-IN" w:eastAsia="zh-CN" w:bidi="hi-IN"/>
        </w:rPr>
        <w:t> command is used to read the contents of a line into a variable. </w:t>
      </w:r>
    </w:p>
    <w:p w14:paraId="3930F92C" w14:textId="77777777" w:rsidR="00D65AE4" w:rsidRDefault="0013507C">
      <w:pPr>
        <w:spacing w:after="160" w:line="259" w:lineRule="auto"/>
        <w:ind w:left="720"/>
        <w:rPr>
          <w:rFonts w:ascii="Calibri" w:eastAsia="Calibri" w:hAnsi="Calibri" w:cs="Calibri"/>
          <w:sz w:val="22"/>
          <w:szCs w:val="22"/>
          <w:lang w:val="en-IN" w:eastAsia="zh-CN" w:bidi="hi-IN"/>
        </w:rPr>
      </w:pPr>
      <w:r>
        <w:rPr>
          <w:rFonts w:ascii="Calibri" w:eastAsia="Calibri" w:hAnsi="Calibri" w:cs="Calibri"/>
          <w:sz w:val="22"/>
          <w:szCs w:val="22"/>
          <w:lang w:val="en-IN" w:eastAsia="zh-CN" w:bidi="hi-IN"/>
        </w:rPr>
        <w:t xml:space="preserve">Syntax </w:t>
      </w:r>
    </w:p>
    <w:p w14:paraId="26D3EA0C" w14:textId="77777777" w:rsidR="00D65AE4" w:rsidRDefault="0013507C">
      <w:pPr>
        <w:spacing w:after="160" w:line="259" w:lineRule="auto"/>
        <w:ind w:left="720"/>
        <w:rPr>
          <w:rFonts w:ascii="Calibri" w:eastAsia="Calibri" w:hAnsi="Calibri" w:cs="Calibri"/>
          <w:sz w:val="22"/>
          <w:szCs w:val="22"/>
          <w:lang w:val="en-IN" w:eastAsia="zh-CN" w:bidi="hi-IN"/>
        </w:rPr>
      </w:pPr>
      <w:r>
        <w:rPr>
          <w:rFonts w:ascii="inter-regular;system-ui;apple-s" w:hAnsi="inter-regular;system-ui;apple-s"/>
          <w:color w:val="333333"/>
          <w:szCs w:val="28"/>
          <w:lang w:val="en-IN" w:eastAsia="zh-CN" w:bidi="hi-IN"/>
        </w:rPr>
        <w:t xml:space="preserve">$read  </w:t>
      </w:r>
      <w:proofErr w:type="spellStart"/>
      <w:r>
        <w:rPr>
          <w:rFonts w:ascii="inter-regular;system-ui;apple-s" w:hAnsi="inter-regular;system-ui;apple-s"/>
          <w:color w:val="333333"/>
          <w:szCs w:val="28"/>
          <w:lang w:val="en-IN" w:eastAsia="zh-CN" w:bidi="hi-IN"/>
        </w:rPr>
        <w:t>variable_name</w:t>
      </w:r>
      <w:proofErr w:type="spellEnd"/>
    </w:p>
    <w:p w14:paraId="2AC6A43B" w14:textId="77777777" w:rsidR="00D65AE4" w:rsidRDefault="0013507C">
      <w:pPr>
        <w:spacing w:after="160" w:line="259" w:lineRule="auto"/>
        <w:ind w:left="720"/>
        <w:rPr>
          <w:rFonts w:ascii="Calibri" w:eastAsia="Calibri" w:hAnsi="Calibri" w:cs="Calibri"/>
          <w:sz w:val="22"/>
          <w:szCs w:val="22"/>
          <w:lang w:val="en-IN" w:eastAsia="zh-CN" w:bidi="hi-IN"/>
        </w:rPr>
      </w:pPr>
      <w:r>
        <w:rPr>
          <w:noProof/>
        </w:rPr>
        <w:drawing>
          <wp:anchor distT="0" distB="0" distL="0" distR="0" simplePos="0" relativeHeight="251664384" behindDoc="0" locked="0" layoutInCell="1" allowOverlap="1" wp14:anchorId="1EC2A997" wp14:editId="2CF0C492">
            <wp:simplePos x="0" y="0"/>
            <wp:positionH relativeFrom="column">
              <wp:posOffset>452120</wp:posOffset>
            </wp:positionH>
            <wp:positionV relativeFrom="paragraph">
              <wp:posOffset>635</wp:posOffset>
            </wp:positionV>
            <wp:extent cx="2705100" cy="866775"/>
            <wp:effectExtent l="0" t="0" r="0" b="0"/>
            <wp:wrapSquare wrapText="largest"/>
            <wp:docPr id="167094794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47947" name="Image1"/>
                    <pic:cNvPicPr>
                      <a:picLocks noChangeAspect="1" noChangeArrowheads="1"/>
                    </pic:cNvPicPr>
                  </pic:nvPicPr>
                  <pic:blipFill>
                    <a:blip r:embed="rId101"/>
                    <a:stretch>
                      <a:fillRect/>
                    </a:stretch>
                  </pic:blipFill>
                  <pic:spPr bwMode="auto">
                    <a:xfrm>
                      <a:off x="0" y="0"/>
                      <a:ext cx="2705100" cy="866775"/>
                    </a:xfrm>
                    <a:prstGeom prst="rect">
                      <a:avLst/>
                    </a:prstGeom>
                  </pic:spPr>
                </pic:pic>
              </a:graphicData>
            </a:graphic>
          </wp:anchor>
        </w:drawing>
      </w:r>
    </w:p>
    <w:p w14:paraId="2197250E" w14:textId="77777777" w:rsidR="00D65AE4" w:rsidRDefault="00D65AE4">
      <w:pPr>
        <w:spacing w:after="160" w:line="259" w:lineRule="auto"/>
        <w:rPr>
          <w:rFonts w:ascii="inter-regular;system-ui;apple-s" w:hAnsi="inter-regular;system-ui;apple-s"/>
          <w:color w:val="333333"/>
          <w:szCs w:val="28"/>
          <w:lang w:val="en-IN" w:eastAsia="zh-CN" w:bidi="hi-IN"/>
        </w:rPr>
      </w:pPr>
    </w:p>
    <w:p w14:paraId="3E7557B6" w14:textId="77777777" w:rsidR="00D65AE4" w:rsidRDefault="00D65AE4">
      <w:pPr>
        <w:spacing w:after="160" w:line="259" w:lineRule="auto"/>
        <w:rPr>
          <w:b/>
          <w:color w:val="333333"/>
          <w:sz w:val="28"/>
          <w:szCs w:val="28"/>
          <w:u w:val="single"/>
          <w:lang w:val="en-IN" w:eastAsia="zh-CN" w:bidi="hi-IN"/>
        </w:rPr>
      </w:pPr>
    </w:p>
    <w:p w14:paraId="36B2C1DA" w14:textId="77777777" w:rsidR="00D65AE4" w:rsidRDefault="00D65AE4">
      <w:pPr>
        <w:spacing w:after="160" w:line="259" w:lineRule="auto"/>
        <w:rPr>
          <w:b/>
          <w:color w:val="333333"/>
          <w:sz w:val="28"/>
          <w:szCs w:val="28"/>
          <w:u w:val="single"/>
          <w:lang w:val="en-IN" w:eastAsia="zh-CN" w:bidi="hi-IN"/>
        </w:rPr>
      </w:pPr>
    </w:p>
    <w:p w14:paraId="02C38EC8" w14:textId="77777777" w:rsidR="00D65AE4" w:rsidRDefault="0013507C">
      <w:pPr>
        <w:spacing w:after="160" w:line="259" w:lineRule="auto"/>
        <w:rPr>
          <w:rFonts w:eastAsia="Calibri" w:cs="Calibri"/>
          <w:sz w:val="22"/>
          <w:szCs w:val="22"/>
          <w:lang w:val="en-IN" w:eastAsia="zh-CN" w:bidi="hi-IN"/>
        </w:rPr>
      </w:pPr>
      <w:r>
        <w:rPr>
          <w:b/>
          <w:color w:val="333333"/>
          <w:sz w:val="28"/>
          <w:szCs w:val="28"/>
          <w:u w:val="single"/>
          <w:lang w:val="en-IN" w:eastAsia="zh-CN" w:bidi="hi-IN"/>
        </w:rPr>
        <w:t>2. locate</w:t>
      </w:r>
    </w:p>
    <w:p w14:paraId="2349462E" w14:textId="77777777" w:rsidR="00D65AE4" w:rsidRDefault="0013507C">
      <w:pPr>
        <w:spacing w:after="160" w:line="259" w:lineRule="auto"/>
        <w:rPr>
          <w:b/>
          <w:color w:val="273239"/>
          <w:sz w:val="28"/>
          <w:szCs w:val="28"/>
          <w:lang w:val="en-IN" w:eastAsia="zh-CN" w:bidi="hi-IN"/>
        </w:rPr>
      </w:pPr>
      <w:r>
        <w:rPr>
          <w:rFonts w:ascii="Calibri" w:eastAsia="Calibri" w:hAnsi="Calibri" w:cs="Calibri"/>
          <w:sz w:val="22"/>
          <w:szCs w:val="22"/>
          <w:lang w:val="en-IN" w:eastAsia="zh-CN" w:bidi="hi-IN"/>
        </w:rPr>
        <w:t>The locate command and </w:t>
      </w:r>
      <w:hyperlink r:id="rId102">
        <w:r>
          <w:rPr>
            <w:rFonts w:ascii="Calibri" w:eastAsia="Calibri" w:hAnsi="Calibri" w:cs="Calibri"/>
            <w:color w:val="000080"/>
            <w:sz w:val="22"/>
            <w:szCs w:val="22"/>
            <w:u w:val="single"/>
            <w:lang w:val="" w:eastAsia="" w:bidi=""/>
          </w:rPr>
          <w:t>find </w:t>
        </w:r>
      </w:hyperlink>
      <w:r>
        <w:rPr>
          <w:rFonts w:ascii="Calibri" w:eastAsia="Calibri" w:hAnsi="Calibri" w:cs="Calibri"/>
          <w:sz w:val="22"/>
          <w:szCs w:val="22"/>
          <w:lang w:val="en-IN" w:eastAsia="zh-CN" w:bidi="hi-IN"/>
        </w:rPr>
        <w:t>command is used to search a file by name. But, the difference between both commands is that locate command is a background process and searches the file in the database whereas, find command searches in the filesystem. The locate command is much faster than find command</w:t>
      </w:r>
      <w:r>
        <w:rPr>
          <w:color w:val="333333"/>
          <w:sz w:val="28"/>
          <w:szCs w:val="28"/>
          <w:lang w:val="en-IN" w:eastAsia="zh-CN" w:bidi="hi-IN"/>
        </w:rPr>
        <w:t>.</w:t>
      </w:r>
    </w:p>
    <w:p w14:paraId="4D161D0B"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Syntax</w:t>
      </w:r>
    </w:p>
    <w:p w14:paraId="646500AB"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$locate filename.txt</w:t>
      </w:r>
    </w:p>
    <w:p w14:paraId="11D77984" w14:textId="77777777" w:rsidR="00D65AE4" w:rsidRDefault="0013507C">
      <w:pPr>
        <w:spacing w:after="160" w:line="259" w:lineRule="auto"/>
        <w:rPr>
          <w:b/>
          <w:color w:val="273239"/>
          <w:sz w:val="28"/>
          <w:szCs w:val="28"/>
          <w:lang w:val="en-IN" w:eastAsia="zh-CN" w:bidi="hi-IN"/>
        </w:rPr>
      </w:pPr>
      <w:r>
        <w:rPr>
          <w:noProof/>
        </w:rPr>
        <w:drawing>
          <wp:anchor distT="0" distB="0" distL="0" distR="0" simplePos="0" relativeHeight="251665408" behindDoc="0" locked="0" layoutInCell="1" allowOverlap="1" wp14:anchorId="2BB1F027" wp14:editId="6456DD36">
            <wp:simplePos x="0" y="0"/>
            <wp:positionH relativeFrom="column">
              <wp:posOffset>-100330</wp:posOffset>
            </wp:positionH>
            <wp:positionV relativeFrom="paragraph">
              <wp:posOffset>635</wp:posOffset>
            </wp:positionV>
            <wp:extent cx="3409950" cy="323850"/>
            <wp:effectExtent l="0" t="0" r="0" b="0"/>
            <wp:wrapSquare wrapText="largest"/>
            <wp:docPr id="19647301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3017" name="Image2"/>
                    <pic:cNvPicPr>
                      <a:picLocks noChangeAspect="1" noChangeArrowheads="1"/>
                    </pic:cNvPicPr>
                  </pic:nvPicPr>
                  <pic:blipFill>
                    <a:blip r:embed="rId103"/>
                    <a:stretch>
                      <a:fillRect/>
                    </a:stretch>
                  </pic:blipFill>
                  <pic:spPr bwMode="auto">
                    <a:xfrm>
                      <a:off x="0" y="0"/>
                      <a:ext cx="3409950" cy="323850"/>
                    </a:xfrm>
                    <a:prstGeom prst="rect">
                      <a:avLst/>
                    </a:prstGeom>
                  </pic:spPr>
                </pic:pic>
              </a:graphicData>
            </a:graphic>
          </wp:anchor>
        </w:drawing>
      </w:r>
    </w:p>
    <w:p w14:paraId="125D64D1" w14:textId="77777777" w:rsidR="00D65AE4" w:rsidRDefault="00D65AE4">
      <w:pPr>
        <w:spacing w:after="160" w:line="259" w:lineRule="auto"/>
        <w:rPr>
          <w:b/>
          <w:color w:val="273239"/>
          <w:sz w:val="28"/>
          <w:szCs w:val="28"/>
          <w:lang w:val="en-IN" w:eastAsia="zh-CN" w:bidi="hi-IN"/>
        </w:rPr>
      </w:pPr>
    </w:p>
    <w:p w14:paraId="23F171AE"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3. locate -</w:t>
      </w:r>
      <w:proofErr w:type="spellStart"/>
      <w:r>
        <w:rPr>
          <w:b/>
          <w:bCs/>
          <w:color w:val="273239"/>
          <w:sz w:val="28"/>
          <w:szCs w:val="28"/>
          <w:lang w:val="en-IN" w:eastAsia="zh-CN" w:bidi="hi-IN"/>
        </w:rPr>
        <w:t>i</w:t>
      </w:r>
      <w:proofErr w:type="spellEnd"/>
    </w:p>
    <w:p w14:paraId="00A2EC31" w14:textId="77777777" w:rsidR="00D65AE4" w:rsidRDefault="0013507C">
      <w:pPr>
        <w:spacing w:after="160" w:line="259" w:lineRule="auto"/>
        <w:rPr>
          <w:rFonts w:ascii="inter-regular;system-ui;apple-s" w:eastAsia="Calibri" w:hAnsi="inter-regular;system-ui;apple-s" w:cs="Calibri"/>
          <w:color w:val="333333"/>
          <w:szCs w:val="22"/>
          <w:lang w:val="en-IN" w:eastAsia="zh-CN" w:bidi="hi-IN"/>
        </w:rPr>
      </w:pPr>
      <w:r>
        <w:rPr>
          <w:color w:val="273239"/>
          <w:sz w:val="28"/>
          <w:szCs w:val="28"/>
          <w:lang w:val="en-IN" w:eastAsia="zh-CN" w:bidi="hi-IN"/>
        </w:rPr>
        <w:t>It is used to ignore case sensitivity of the specified patterns.</w:t>
      </w:r>
    </w:p>
    <w:p w14:paraId="054BCE53" w14:textId="77777777" w:rsidR="00D65AE4" w:rsidRDefault="0013507C">
      <w:pPr>
        <w:spacing w:after="160" w:line="259" w:lineRule="auto"/>
        <w:rPr>
          <w:rFonts w:ascii="inter-regular;system-ui;apple-s" w:eastAsia="Calibri" w:hAnsi="inter-regular;system-ui;apple-s" w:cs="Calibri"/>
          <w:color w:val="333333"/>
          <w:szCs w:val="22"/>
          <w:lang w:val="en-IN" w:eastAsia="zh-CN" w:bidi="hi-IN"/>
        </w:rPr>
      </w:pPr>
      <w:r>
        <w:rPr>
          <w:color w:val="273239"/>
          <w:sz w:val="28"/>
          <w:szCs w:val="28"/>
          <w:lang w:val="en-IN" w:eastAsia="zh-CN" w:bidi="hi-IN"/>
        </w:rPr>
        <w:t xml:space="preserve">Syntax </w:t>
      </w:r>
    </w:p>
    <w:p w14:paraId="4836F44F" w14:textId="77777777" w:rsidR="00D65AE4" w:rsidRDefault="0013507C">
      <w:pPr>
        <w:spacing w:after="160" w:line="259" w:lineRule="auto"/>
        <w:rPr>
          <w:rFonts w:ascii="inter-regular;system-ui;apple-s" w:eastAsia="Calibri" w:hAnsi="inter-regular;system-ui;apple-s" w:cs="Calibri"/>
          <w:color w:val="333333"/>
          <w:szCs w:val="22"/>
          <w:lang w:val="en-IN" w:eastAsia="zh-CN" w:bidi="hi-IN"/>
        </w:rPr>
      </w:pPr>
      <w:r>
        <w:rPr>
          <w:color w:val="273239"/>
          <w:sz w:val="28"/>
          <w:szCs w:val="28"/>
          <w:lang w:val="en-IN" w:eastAsia="zh-CN" w:bidi="hi-IN"/>
        </w:rPr>
        <w:t>$locate -</w:t>
      </w:r>
      <w:proofErr w:type="spellStart"/>
      <w:r>
        <w:rPr>
          <w:color w:val="273239"/>
          <w:sz w:val="28"/>
          <w:szCs w:val="28"/>
          <w:lang w:val="en-IN" w:eastAsia="zh-CN" w:bidi="hi-IN"/>
        </w:rPr>
        <w:t>i</w:t>
      </w:r>
      <w:proofErr w:type="spellEnd"/>
      <w:r>
        <w:rPr>
          <w:color w:val="273239"/>
          <w:sz w:val="28"/>
          <w:szCs w:val="28"/>
          <w:lang w:val="en-IN" w:eastAsia="zh-CN" w:bidi="hi-IN"/>
        </w:rPr>
        <w:t xml:space="preserve"> filename.txt</w:t>
      </w:r>
    </w:p>
    <w:p w14:paraId="7F475BD6" w14:textId="77777777" w:rsidR="00D65AE4" w:rsidRDefault="0013507C">
      <w:pPr>
        <w:spacing w:after="160" w:line="259" w:lineRule="auto"/>
        <w:rPr>
          <w:b/>
          <w:color w:val="273239"/>
          <w:sz w:val="28"/>
          <w:szCs w:val="28"/>
          <w:lang w:val="en-IN" w:eastAsia="zh-CN" w:bidi="hi-IN"/>
        </w:rPr>
      </w:pPr>
      <w:r>
        <w:rPr>
          <w:rFonts w:ascii="inter-regular;system-ui;apple-s" w:hAnsi="inter-regular;system-ui;apple-s"/>
          <w:noProof/>
          <w:color w:val="333333"/>
        </w:rPr>
        <w:drawing>
          <wp:anchor distT="0" distB="0" distL="0" distR="0" simplePos="0" relativeHeight="251666432" behindDoc="0" locked="0" layoutInCell="1" allowOverlap="1" wp14:anchorId="737140AC" wp14:editId="5ACB0171">
            <wp:simplePos x="0" y="0"/>
            <wp:positionH relativeFrom="column">
              <wp:posOffset>-24130</wp:posOffset>
            </wp:positionH>
            <wp:positionV relativeFrom="paragraph">
              <wp:posOffset>635</wp:posOffset>
            </wp:positionV>
            <wp:extent cx="3600450" cy="381000"/>
            <wp:effectExtent l="0" t="0" r="0" b="0"/>
            <wp:wrapSquare wrapText="largest"/>
            <wp:docPr id="189930306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03066" name="Image3"/>
                    <pic:cNvPicPr>
                      <a:picLocks noChangeAspect="1" noChangeArrowheads="1"/>
                    </pic:cNvPicPr>
                  </pic:nvPicPr>
                  <pic:blipFill>
                    <a:blip r:embed="rId104"/>
                    <a:stretch>
                      <a:fillRect/>
                    </a:stretch>
                  </pic:blipFill>
                  <pic:spPr bwMode="auto">
                    <a:xfrm>
                      <a:off x="0" y="0"/>
                      <a:ext cx="3600450" cy="381000"/>
                    </a:xfrm>
                    <a:prstGeom prst="rect">
                      <a:avLst/>
                    </a:prstGeom>
                  </pic:spPr>
                </pic:pic>
              </a:graphicData>
            </a:graphic>
          </wp:anchor>
        </w:drawing>
      </w:r>
    </w:p>
    <w:p w14:paraId="6F9B1939" w14:textId="77777777" w:rsidR="00D65AE4" w:rsidRDefault="00D65AE4">
      <w:pPr>
        <w:spacing w:after="160" w:line="259" w:lineRule="auto"/>
        <w:rPr>
          <w:b/>
          <w:color w:val="273239"/>
          <w:sz w:val="28"/>
          <w:szCs w:val="28"/>
          <w:lang w:val="en-IN" w:eastAsia="zh-CN" w:bidi="hi-IN"/>
        </w:rPr>
      </w:pPr>
    </w:p>
    <w:p w14:paraId="2C23A2E8" w14:textId="77777777" w:rsidR="00D65AE4" w:rsidRDefault="00D65AE4">
      <w:pPr>
        <w:spacing w:after="160" w:line="259" w:lineRule="auto"/>
        <w:rPr>
          <w:rFonts w:ascii="Calibri" w:eastAsia="Calibri" w:hAnsi="Calibri" w:cs="Calibri"/>
          <w:sz w:val="22"/>
          <w:szCs w:val="22"/>
          <w:lang w:val="en-IN" w:eastAsia="zh-CN" w:bidi="hi-IN"/>
        </w:rPr>
      </w:pPr>
    </w:p>
    <w:p w14:paraId="6E2D7A37"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4 find</w:t>
      </w:r>
    </w:p>
    <w:p w14:paraId="61B68B50" w14:textId="77777777" w:rsidR="00D65AE4" w:rsidRDefault="0013507C">
      <w:pPr>
        <w:spacing w:after="160" w:line="259" w:lineRule="auto"/>
        <w:rPr>
          <w:rFonts w:ascii="inter-regular;system-ui;apple-s" w:eastAsia="Calibri" w:hAnsi="inter-regular;system-ui;apple-s" w:cs="Calibri"/>
          <w:b/>
          <w:bCs/>
          <w:color w:val="333333"/>
          <w:szCs w:val="22"/>
          <w:lang w:val="en-IN" w:eastAsia="zh-CN" w:bidi="hi-IN"/>
        </w:rPr>
      </w:pPr>
      <w:r>
        <w:rPr>
          <w:bCs/>
          <w:color w:val="273239"/>
          <w:sz w:val="28"/>
          <w:szCs w:val="28"/>
          <w:lang w:val="en-IN" w:eastAsia="zh-CN" w:bidi="hi-IN"/>
        </w:rPr>
        <w:lastRenderedPageBreak/>
        <w:t>The find command helps us to find a particular file within a directory. It is used to find the list of files for the various conditions like permission, user ownership, modification, date/time, size, and more.</w:t>
      </w:r>
    </w:p>
    <w:p w14:paraId="330B554E" w14:textId="77777777" w:rsidR="00D65AE4" w:rsidRDefault="0013507C">
      <w:pPr>
        <w:spacing w:after="160" w:line="259" w:lineRule="auto"/>
        <w:rPr>
          <w:rFonts w:ascii="inter-regular;system-ui;apple-s" w:eastAsia="Calibri" w:hAnsi="inter-regular;system-ui;apple-s" w:cs="Calibri"/>
          <w:b/>
          <w:bCs/>
          <w:color w:val="333333"/>
          <w:szCs w:val="22"/>
          <w:lang w:val="en-IN" w:eastAsia="zh-CN" w:bidi="hi-IN"/>
        </w:rPr>
      </w:pPr>
      <w:r>
        <w:rPr>
          <w:bCs/>
          <w:color w:val="273239"/>
          <w:sz w:val="28"/>
          <w:szCs w:val="28"/>
          <w:lang w:val="en-IN" w:eastAsia="zh-CN" w:bidi="hi-IN"/>
        </w:rPr>
        <w:t xml:space="preserve">Syntax </w:t>
      </w:r>
    </w:p>
    <w:p w14:paraId="54D451A0" w14:textId="77777777" w:rsidR="00D65AE4" w:rsidRDefault="0013507C">
      <w:pPr>
        <w:spacing w:after="160" w:line="259" w:lineRule="auto"/>
        <w:rPr>
          <w:rFonts w:ascii="inter-regular;system-ui;apple-s" w:eastAsia="Calibri" w:hAnsi="inter-regular;system-ui;apple-s" w:cs="Calibri"/>
          <w:b/>
          <w:bCs/>
          <w:color w:val="333333"/>
          <w:szCs w:val="22"/>
          <w:lang w:val="en-IN" w:eastAsia="zh-CN" w:bidi="hi-IN"/>
        </w:rPr>
      </w:pPr>
      <w:r>
        <w:rPr>
          <w:bCs/>
          <w:color w:val="273239"/>
          <w:sz w:val="28"/>
          <w:szCs w:val="28"/>
          <w:lang w:val="en-IN" w:eastAsia="zh-CN" w:bidi="hi-IN"/>
        </w:rPr>
        <w:t>$find filename.txt</w:t>
      </w:r>
    </w:p>
    <w:p w14:paraId="704C3B1E" w14:textId="77777777" w:rsidR="00D65AE4" w:rsidRDefault="0013507C">
      <w:pPr>
        <w:spacing w:after="160" w:line="259" w:lineRule="auto"/>
        <w:rPr>
          <w:rFonts w:ascii="inter-regular;system-ui;apple-s" w:eastAsia="Calibri" w:hAnsi="inter-regular;system-ui;apple-s" w:cs="Calibri"/>
          <w:b/>
          <w:bCs/>
          <w:color w:val="333333"/>
          <w:szCs w:val="22"/>
          <w:lang w:val="en-IN" w:eastAsia="zh-CN" w:bidi="hi-IN"/>
        </w:rPr>
      </w:pPr>
      <w:r>
        <w:rPr>
          <w:rFonts w:ascii="inter-regular;system-ui;apple-s" w:hAnsi="inter-regular;system-ui;apple-s"/>
          <w:bCs/>
          <w:noProof/>
          <w:color w:val="333333"/>
        </w:rPr>
        <w:drawing>
          <wp:anchor distT="0" distB="0" distL="0" distR="0" simplePos="0" relativeHeight="251667456" behindDoc="0" locked="0" layoutInCell="1" allowOverlap="1" wp14:anchorId="390328BD" wp14:editId="493EA896">
            <wp:simplePos x="0" y="0"/>
            <wp:positionH relativeFrom="column">
              <wp:posOffset>-62230</wp:posOffset>
            </wp:positionH>
            <wp:positionV relativeFrom="paragraph">
              <wp:posOffset>635</wp:posOffset>
            </wp:positionV>
            <wp:extent cx="4076700" cy="904875"/>
            <wp:effectExtent l="0" t="0" r="0" b="0"/>
            <wp:wrapSquare wrapText="largest"/>
            <wp:docPr id="120623463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234636" name="Image4"/>
                    <pic:cNvPicPr>
                      <a:picLocks noChangeAspect="1" noChangeArrowheads="1"/>
                    </pic:cNvPicPr>
                  </pic:nvPicPr>
                  <pic:blipFill>
                    <a:blip r:embed="rId105"/>
                    <a:stretch>
                      <a:fillRect/>
                    </a:stretch>
                  </pic:blipFill>
                  <pic:spPr bwMode="auto">
                    <a:xfrm>
                      <a:off x="0" y="0"/>
                      <a:ext cx="4076700" cy="904875"/>
                    </a:xfrm>
                    <a:prstGeom prst="rect">
                      <a:avLst/>
                    </a:prstGeom>
                  </pic:spPr>
                </pic:pic>
              </a:graphicData>
            </a:graphic>
          </wp:anchor>
        </w:drawing>
      </w:r>
    </w:p>
    <w:p w14:paraId="3784DF7E" w14:textId="77777777" w:rsidR="00D65AE4" w:rsidRDefault="00D65AE4">
      <w:pPr>
        <w:spacing w:after="160" w:line="259" w:lineRule="auto"/>
        <w:rPr>
          <w:b/>
          <w:color w:val="273239"/>
          <w:sz w:val="28"/>
          <w:szCs w:val="28"/>
          <w:lang w:val="en-IN" w:eastAsia="zh-CN" w:bidi="hi-IN"/>
        </w:rPr>
      </w:pPr>
    </w:p>
    <w:p w14:paraId="7F7EA655" w14:textId="77777777" w:rsidR="00D65AE4" w:rsidRDefault="00D65AE4">
      <w:pPr>
        <w:spacing w:after="160" w:line="259" w:lineRule="auto"/>
        <w:rPr>
          <w:b/>
          <w:color w:val="273239"/>
          <w:sz w:val="28"/>
          <w:szCs w:val="28"/>
          <w:lang w:val="en-IN" w:eastAsia="zh-CN" w:bidi="hi-IN"/>
        </w:rPr>
      </w:pPr>
    </w:p>
    <w:p w14:paraId="38C0089C" w14:textId="77777777" w:rsidR="00D65AE4" w:rsidRDefault="00D65AE4">
      <w:pPr>
        <w:spacing w:after="160" w:line="259" w:lineRule="auto"/>
        <w:rPr>
          <w:b/>
          <w:color w:val="273239"/>
          <w:sz w:val="28"/>
          <w:szCs w:val="28"/>
          <w:lang w:val="en-IN" w:eastAsia="zh-CN" w:bidi="hi-IN"/>
        </w:rPr>
      </w:pPr>
    </w:p>
    <w:p w14:paraId="3A171AB8"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5.grep</w:t>
      </w:r>
    </w:p>
    <w:p w14:paraId="2368DAB7"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333333"/>
          <w:szCs w:val="28"/>
          <w:lang w:val="en-IN" w:eastAsia="zh-CN" w:bidi="hi-IN"/>
        </w:rPr>
        <w:t>The 'grep' command stands for </w:t>
      </w:r>
      <w:r>
        <w:rPr>
          <w:rFonts w:ascii="inter-bold;system-ui;apple-syst" w:hAnsi="inter-bold;system-ui;apple-syst"/>
          <w:b/>
          <w:bCs/>
          <w:color w:val="333333"/>
          <w:szCs w:val="28"/>
          <w:lang w:val="en-IN" w:eastAsia="zh-CN" w:bidi="hi-IN"/>
        </w:rPr>
        <w:t>"global regular expression print"</w:t>
      </w:r>
      <w:r>
        <w:rPr>
          <w:rFonts w:ascii="inter-regular;system-ui;apple-s" w:hAnsi="inter-regular;system-ui;apple-s"/>
          <w:color w:val="333333"/>
          <w:szCs w:val="28"/>
          <w:lang w:val="en-IN" w:eastAsia="zh-CN" w:bidi="hi-IN"/>
        </w:rPr>
        <w:t>. grep command filters the content of a file which makes our search easy.</w:t>
      </w:r>
    </w:p>
    <w:p w14:paraId="089B581B"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333333"/>
          <w:szCs w:val="28"/>
          <w:lang w:val="en-IN" w:eastAsia="zh-CN" w:bidi="hi-IN"/>
        </w:rPr>
        <w:t>Syntax</w:t>
      </w:r>
    </w:p>
    <w:p w14:paraId="4A8FAB12"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333333"/>
          <w:szCs w:val="28"/>
          <w:lang w:val="en-IN" w:eastAsia="zh-CN" w:bidi="hi-IN"/>
        </w:rPr>
        <w:t>$grep  word filename.txt</w:t>
      </w:r>
    </w:p>
    <w:p w14:paraId="04A2B247" w14:textId="77777777" w:rsidR="00D65AE4" w:rsidRDefault="0013507C">
      <w:pPr>
        <w:spacing w:after="160" w:line="259" w:lineRule="auto"/>
        <w:rPr>
          <w:rFonts w:ascii="inter-regular;system-ui;apple-s" w:hAnsi="inter-regular;system-ui;apple-s"/>
          <w:b/>
          <w:color w:val="333333"/>
          <w:szCs w:val="28"/>
          <w:lang w:val="en-IN" w:eastAsia="zh-CN" w:bidi="hi-IN"/>
        </w:rPr>
      </w:pPr>
      <w:r>
        <w:rPr>
          <w:noProof/>
        </w:rPr>
        <w:drawing>
          <wp:anchor distT="0" distB="0" distL="0" distR="0" simplePos="0" relativeHeight="251668480" behindDoc="0" locked="0" layoutInCell="1" allowOverlap="1" wp14:anchorId="03D658BD" wp14:editId="511700C2">
            <wp:simplePos x="0" y="0"/>
            <wp:positionH relativeFrom="column">
              <wp:posOffset>80645</wp:posOffset>
            </wp:positionH>
            <wp:positionV relativeFrom="paragraph">
              <wp:posOffset>-85725</wp:posOffset>
            </wp:positionV>
            <wp:extent cx="3962400" cy="1714500"/>
            <wp:effectExtent l="0" t="0" r="0" b="0"/>
            <wp:wrapSquare wrapText="largest"/>
            <wp:docPr id="11896834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68340" name="Image5"/>
                    <pic:cNvPicPr>
                      <a:picLocks noChangeAspect="1" noChangeArrowheads="1"/>
                    </pic:cNvPicPr>
                  </pic:nvPicPr>
                  <pic:blipFill>
                    <a:blip r:embed="rId106"/>
                    <a:stretch>
                      <a:fillRect/>
                    </a:stretch>
                  </pic:blipFill>
                  <pic:spPr bwMode="auto">
                    <a:xfrm>
                      <a:off x="0" y="0"/>
                      <a:ext cx="3962400" cy="1714500"/>
                    </a:xfrm>
                    <a:prstGeom prst="rect">
                      <a:avLst/>
                    </a:prstGeom>
                  </pic:spPr>
                </pic:pic>
              </a:graphicData>
            </a:graphic>
          </wp:anchor>
        </w:drawing>
      </w:r>
    </w:p>
    <w:p w14:paraId="709DEE02" w14:textId="77777777" w:rsidR="00D65AE4" w:rsidRDefault="00D65AE4">
      <w:pPr>
        <w:spacing w:after="160" w:line="259" w:lineRule="auto"/>
        <w:rPr>
          <w:b/>
          <w:color w:val="273239"/>
          <w:sz w:val="28"/>
          <w:szCs w:val="28"/>
          <w:lang w:val="en-IN" w:eastAsia="zh-CN" w:bidi="hi-IN"/>
        </w:rPr>
      </w:pPr>
    </w:p>
    <w:p w14:paraId="75C0C6F9" w14:textId="77777777" w:rsidR="00D65AE4" w:rsidRDefault="00D65AE4">
      <w:pPr>
        <w:spacing w:after="160" w:line="259" w:lineRule="auto"/>
        <w:rPr>
          <w:b/>
          <w:color w:val="273239"/>
          <w:sz w:val="28"/>
          <w:szCs w:val="28"/>
          <w:lang w:val="en-IN" w:eastAsia="zh-CN" w:bidi="hi-IN"/>
        </w:rPr>
      </w:pPr>
    </w:p>
    <w:p w14:paraId="7F9E2F38" w14:textId="77777777" w:rsidR="00D65AE4" w:rsidRDefault="00D65AE4">
      <w:pPr>
        <w:spacing w:after="160" w:line="259" w:lineRule="auto"/>
        <w:rPr>
          <w:b/>
          <w:color w:val="273239"/>
          <w:sz w:val="28"/>
          <w:szCs w:val="28"/>
          <w:lang w:val="en-IN" w:eastAsia="zh-CN" w:bidi="hi-IN"/>
        </w:rPr>
      </w:pPr>
    </w:p>
    <w:p w14:paraId="728685C8" w14:textId="77777777" w:rsidR="00D65AE4" w:rsidRDefault="00D65AE4">
      <w:pPr>
        <w:spacing w:after="160" w:line="259" w:lineRule="auto"/>
        <w:rPr>
          <w:b/>
          <w:color w:val="273239"/>
          <w:sz w:val="28"/>
          <w:szCs w:val="28"/>
          <w:lang w:val="en-IN" w:eastAsia="zh-CN" w:bidi="hi-IN"/>
        </w:rPr>
      </w:pPr>
    </w:p>
    <w:p w14:paraId="2DC72F09" w14:textId="77777777" w:rsidR="00D65AE4" w:rsidRDefault="00D65AE4">
      <w:pPr>
        <w:spacing w:after="160" w:line="259" w:lineRule="auto"/>
        <w:rPr>
          <w:b/>
          <w:color w:val="273239"/>
          <w:sz w:val="28"/>
          <w:szCs w:val="28"/>
          <w:lang w:val="en-IN" w:eastAsia="zh-CN" w:bidi="hi-IN"/>
        </w:rPr>
      </w:pPr>
    </w:p>
    <w:p w14:paraId="4D643CF8"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6. grep -</w:t>
      </w:r>
      <w:proofErr w:type="spellStart"/>
      <w:r>
        <w:rPr>
          <w:b/>
          <w:bCs/>
          <w:color w:val="273239"/>
          <w:sz w:val="28"/>
          <w:szCs w:val="28"/>
          <w:lang w:val="en-IN" w:eastAsia="zh-CN" w:bidi="hi-IN"/>
        </w:rPr>
        <w:t>i</w:t>
      </w:r>
      <w:proofErr w:type="spellEnd"/>
    </w:p>
    <w:p w14:paraId="1983C1A0" w14:textId="77777777" w:rsidR="00D65AE4" w:rsidRDefault="0013507C">
      <w:pPr>
        <w:spacing w:after="160" w:line="259" w:lineRule="auto"/>
        <w:rPr>
          <w:rFonts w:eastAsia="Calibri" w:cs="Calibri"/>
          <w:color w:val="000000"/>
          <w:sz w:val="28"/>
          <w:szCs w:val="28"/>
          <w:lang w:val="en-IN" w:eastAsia="zh-CN" w:bidi="hi-IN"/>
        </w:rPr>
      </w:pPr>
      <w:r>
        <w:rPr>
          <w:rFonts w:eastAsia="Calibri" w:cs="Calibri"/>
          <w:color w:val="000000"/>
          <w:sz w:val="28"/>
          <w:szCs w:val="28"/>
          <w:lang w:val="en-IN" w:eastAsia="zh-CN" w:bidi="hi-IN"/>
        </w:rPr>
        <w:t>The 'grep -</w:t>
      </w:r>
      <w:proofErr w:type="spellStart"/>
      <w:r>
        <w:rPr>
          <w:rFonts w:eastAsia="Calibri" w:cs="Calibri"/>
          <w:color w:val="000000"/>
          <w:sz w:val="28"/>
          <w:szCs w:val="28"/>
          <w:lang w:val="en-IN" w:eastAsia="zh-CN" w:bidi="hi-IN"/>
        </w:rPr>
        <w:t>i</w:t>
      </w:r>
      <w:proofErr w:type="spellEnd"/>
      <w:r>
        <w:rPr>
          <w:rFonts w:eastAsia="Calibri" w:cs="Calibri"/>
          <w:color w:val="000000"/>
          <w:sz w:val="28"/>
          <w:szCs w:val="28"/>
          <w:lang w:val="en-IN" w:eastAsia="zh-CN" w:bidi="hi-IN"/>
        </w:rPr>
        <w:t>' command filters output in a case-insensitive way.</w:t>
      </w:r>
    </w:p>
    <w:p w14:paraId="6EA7CE32"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Syntax</w:t>
      </w:r>
    </w:p>
    <w:p w14:paraId="369E4169"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$grep -</w:t>
      </w:r>
      <w:proofErr w:type="spellStart"/>
      <w:r>
        <w:rPr>
          <w:color w:val="273239"/>
          <w:sz w:val="28"/>
          <w:szCs w:val="28"/>
          <w:lang w:val="en-IN" w:eastAsia="zh-CN" w:bidi="hi-IN"/>
        </w:rPr>
        <w:t>i</w:t>
      </w:r>
      <w:proofErr w:type="spellEnd"/>
      <w:r>
        <w:rPr>
          <w:color w:val="273239"/>
          <w:sz w:val="28"/>
          <w:szCs w:val="28"/>
          <w:lang w:val="en-IN" w:eastAsia="zh-CN" w:bidi="hi-IN"/>
        </w:rPr>
        <w:t xml:space="preserve"> word filename.txt</w:t>
      </w:r>
    </w:p>
    <w:p w14:paraId="70402CB0" w14:textId="77777777" w:rsidR="00D65AE4" w:rsidRDefault="0013507C">
      <w:pPr>
        <w:spacing w:after="160" w:line="259" w:lineRule="auto"/>
        <w:rPr>
          <w:b/>
          <w:color w:val="273239"/>
          <w:sz w:val="28"/>
          <w:szCs w:val="28"/>
          <w:lang w:val="en-IN" w:eastAsia="zh-CN" w:bidi="hi-IN"/>
        </w:rPr>
      </w:pPr>
      <w:r>
        <w:rPr>
          <w:noProof/>
        </w:rPr>
        <w:drawing>
          <wp:anchor distT="0" distB="0" distL="0" distR="0" simplePos="0" relativeHeight="251669504" behindDoc="0" locked="0" layoutInCell="1" allowOverlap="1" wp14:anchorId="7A84F1DB" wp14:editId="593F6787">
            <wp:simplePos x="0" y="0"/>
            <wp:positionH relativeFrom="column">
              <wp:posOffset>-85725</wp:posOffset>
            </wp:positionH>
            <wp:positionV relativeFrom="paragraph">
              <wp:posOffset>24765</wp:posOffset>
            </wp:positionV>
            <wp:extent cx="3590925" cy="533400"/>
            <wp:effectExtent l="0" t="0" r="0" b="0"/>
            <wp:wrapSquare wrapText="largest"/>
            <wp:docPr id="127676086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60863" name="Image6"/>
                    <pic:cNvPicPr>
                      <a:picLocks noChangeAspect="1" noChangeArrowheads="1"/>
                    </pic:cNvPicPr>
                  </pic:nvPicPr>
                  <pic:blipFill>
                    <a:blip r:embed="rId107"/>
                    <a:stretch>
                      <a:fillRect/>
                    </a:stretch>
                  </pic:blipFill>
                  <pic:spPr bwMode="auto">
                    <a:xfrm>
                      <a:off x="0" y="0"/>
                      <a:ext cx="3590925" cy="533400"/>
                    </a:xfrm>
                    <a:prstGeom prst="rect">
                      <a:avLst/>
                    </a:prstGeom>
                  </pic:spPr>
                </pic:pic>
              </a:graphicData>
            </a:graphic>
          </wp:anchor>
        </w:drawing>
      </w:r>
    </w:p>
    <w:p w14:paraId="68FF4A14" w14:textId="77777777" w:rsidR="00D65AE4" w:rsidRDefault="00D65AE4">
      <w:pPr>
        <w:spacing w:after="160" w:line="259" w:lineRule="auto"/>
        <w:rPr>
          <w:b/>
          <w:color w:val="273239"/>
          <w:sz w:val="28"/>
          <w:szCs w:val="28"/>
          <w:lang w:val="en-IN" w:eastAsia="zh-CN" w:bidi="hi-IN"/>
        </w:rPr>
      </w:pPr>
    </w:p>
    <w:p w14:paraId="24C9E212" w14:textId="77777777" w:rsidR="00D65AE4" w:rsidRDefault="00D65AE4">
      <w:pPr>
        <w:spacing w:after="160" w:line="259" w:lineRule="auto"/>
        <w:rPr>
          <w:b/>
          <w:color w:val="273239"/>
          <w:sz w:val="28"/>
          <w:szCs w:val="28"/>
          <w:lang w:val="en-IN" w:eastAsia="zh-CN" w:bidi="hi-IN"/>
        </w:rPr>
      </w:pPr>
    </w:p>
    <w:p w14:paraId="6FF2893A"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7 grep -v</w:t>
      </w:r>
    </w:p>
    <w:p w14:paraId="46877B38" w14:textId="77777777" w:rsidR="00D65AE4" w:rsidRDefault="0013507C">
      <w:pPr>
        <w:spacing w:after="160" w:line="259" w:lineRule="auto"/>
        <w:rPr>
          <w:rFonts w:ascii="inter-regular;system-ui;apple-s" w:eastAsia="Calibri" w:hAnsi="inter-regular;system-ui;apple-s" w:cs="Calibri"/>
          <w:color w:val="000000"/>
          <w:szCs w:val="22"/>
          <w:lang w:val="en-IN" w:eastAsia="zh-CN" w:bidi="hi-IN"/>
        </w:rPr>
      </w:pPr>
      <w:r>
        <w:rPr>
          <w:color w:val="273239"/>
          <w:sz w:val="28"/>
          <w:szCs w:val="28"/>
          <w:lang w:val="en-IN" w:eastAsia="zh-CN" w:bidi="hi-IN"/>
        </w:rPr>
        <w:t>The 'grep -v' command displays lines not matching to the specified word.</w:t>
      </w:r>
    </w:p>
    <w:p w14:paraId="568EE4A4" w14:textId="77777777" w:rsidR="00D65AE4" w:rsidRDefault="0013507C">
      <w:pPr>
        <w:spacing w:after="160" w:line="259" w:lineRule="auto"/>
        <w:rPr>
          <w:rFonts w:ascii="inter-regular;system-ui;apple-s" w:eastAsia="Calibri" w:hAnsi="inter-regular;system-ui;apple-s" w:cs="Calibri"/>
          <w:color w:val="000000"/>
          <w:szCs w:val="22"/>
          <w:lang w:val="en-IN" w:eastAsia="zh-CN" w:bidi="hi-IN"/>
        </w:rPr>
      </w:pPr>
      <w:r>
        <w:rPr>
          <w:color w:val="273239"/>
          <w:sz w:val="28"/>
          <w:szCs w:val="28"/>
          <w:lang w:val="en-IN" w:eastAsia="zh-CN" w:bidi="hi-IN"/>
        </w:rPr>
        <w:t>Syntax</w:t>
      </w:r>
    </w:p>
    <w:p w14:paraId="42E6447D" w14:textId="77777777" w:rsidR="00D65AE4" w:rsidRDefault="0013507C">
      <w:pPr>
        <w:spacing w:after="160" w:line="259" w:lineRule="auto"/>
        <w:rPr>
          <w:rFonts w:ascii="inter-regular;system-ui;apple-s" w:eastAsia="Calibri" w:hAnsi="inter-regular;system-ui;apple-s" w:cs="Calibri"/>
          <w:color w:val="000000"/>
          <w:szCs w:val="22"/>
          <w:lang w:val="en-IN" w:eastAsia="zh-CN" w:bidi="hi-IN"/>
        </w:rPr>
      </w:pPr>
      <w:r>
        <w:rPr>
          <w:color w:val="273239"/>
          <w:sz w:val="28"/>
          <w:szCs w:val="28"/>
          <w:lang w:val="en-IN" w:eastAsia="zh-CN" w:bidi="hi-IN"/>
        </w:rPr>
        <w:lastRenderedPageBreak/>
        <w:t>$grep -v word filename.txt</w:t>
      </w:r>
    </w:p>
    <w:p w14:paraId="16DE523E" w14:textId="77777777" w:rsidR="00D65AE4" w:rsidRDefault="0013507C">
      <w:pPr>
        <w:spacing w:after="160" w:line="259" w:lineRule="auto"/>
        <w:rPr>
          <w:b/>
          <w:color w:val="273239"/>
          <w:sz w:val="28"/>
          <w:szCs w:val="28"/>
          <w:lang w:val="en-IN" w:eastAsia="zh-CN" w:bidi="hi-IN"/>
        </w:rPr>
      </w:pPr>
      <w:r>
        <w:rPr>
          <w:rFonts w:ascii="inter-regular;system-ui;apple-s" w:hAnsi="inter-regular;system-ui;apple-s"/>
          <w:noProof/>
          <w:color w:val="000000"/>
        </w:rPr>
        <w:drawing>
          <wp:anchor distT="0" distB="0" distL="0" distR="0" simplePos="0" relativeHeight="251670528" behindDoc="0" locked="0" layoutInCell="1" allowOverlap="1" wp14:anchorId="70738161" wp14:editId="1A375031">
            <wp:simplePos x="0" y="0"/>
            <wp:positionH relativeFrom="column">
              <wp:posOffset>99695</wp:posOffset>
            </wp:positionH>
            <wp:positionV relativeFrom="paragraph">
              <wp:posOffset>114300</wp:posOffset>
            </wp:positionV>
            <wp:extent cx="3771900" cy="542925"/>
            <wp:effectExtent l="0" t="0" r="0" b="0"/>
            <wp:wrapSquare wrapText="largest"/>
            <wp:docPr id="507998584"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98584" name="Image7"/>
                    <pic:cNvPicPr>
                      <a:picLocks noChangeAspect="1" noChangeArrowheads="1"/>
                    </pic:cNvPicPr>
                  </pic:nvPicPr>
                  <pic:blipFill>
                    <a:blip r:embed="rId108"/>
                    <a:stretch>
                      <a:fillRect/>
                    </a:stretch>
                  </pic:blipFill>
                  <pic:spPr bwMode="auto">
                    <a:xfrm>
                      <a:off x="0" y="0"/>
                      <a:ext cx="3771900" cy="542925"/>
                    </a:xfrm>
                    <a:prstGeom prst="rect">
                      <a:avLst/>
                    </a:prstGeom>
                  </pic:spPr>
                </pic:pic>
              </a:graphicData>
            </a:graphic>
          </wp:anchor>
        </w:drawing>
      </w:r>
    </w:p>
    <w:p w14:paraId="6A05DE67" w14:textId="77777777" w:rsidR="00D65AE4" w:rsidRDefault="00D65AE4">
      <w:pPr>
        <w:spacing w:after="160" w:line="259" w:lineRule="auto"/>
        <w:rPr>
          <w:b/>
          <w:color w:val="273239"/>
          <w:sz w:val="28"/>
          <w:szCs w:val="28"/>
          <w:lang w:val="en-IN" w:eastAsia="zh-CN" w:bidi="hi-IN"/>
        </w:rPr>
      </w:pPr>
    </w:p>
    <w:p w14:paraId="7E31F300" w14:textId="77777777" w:rsidR="00D65AE4" w:rsidRDefault="00D65AE4">
      <w:pPr>
        <w:spacing w:after="160" w:line="259" w:lineRule="auto"/>
        <w:rPr>
          <w:b/>
          <w:color w:val="273239"/>
          <w:sz w:val="28"/>
          <w:szCs w:val="28"/>
          <w:lang w:val="en-IN" w:eastAsia="zh-CN" w:bidi="hi-IN"/>
        </w:rPr>
      </w:pPr>
    </w:p>
    <w:p w14:paraId="5D44422E"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8. grep -A</w:t>
      </w:r>
    </w:p>
    <w:p w14:paraId="1EABD03B"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000000"/>
          <w:szCs w:val="28"/>
          <w:lang w:val="en-IN" w:eastAsia="zh-CN" w:bidi="hi-IN"/>
        </w:rPr>
        <w:t>grep -A command is used to display the </w:t>
      </w:r>
      <w:r>
        <w:rPr>
          <w:rFonts w:ascii="inter-bold;system-ui;apple-syst" w:hAnsi="inter-bold;system-ui;apple-syst"/>
          <w:color w:val="000000"/>
          <w:szCs w:val="28"/>
          <w:lang w:val="en-IN" w:eastAsia="zh-CN" w:bidi="hi-IN"/>
        </w:rPr>
        <w:t>line after the result</w:t>
      </w:r>
      <w:r>
        <w:rPr>
          <w:rFonts w:ascii="inter-regular;system-ui;apple-s" w:hAnsi="inter-regular;system-ui;apple-s"/>
          <w:color w:val="000000"/>
          <w:szCs w:val="28"/>
          <w:lang w:val="en-IN" w:eastAsia="zh-CN" w:bidi="hi-IN"/>
        </w:rPr>
        <w:t>.</w:t>
      </w:r>
    </w:p>
    <w:p w14:paraId="40602207"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000000"/>
          <w:szCs w:val="28"/>
          <w:lang w:val="en-IN" w:eastAsia="zh-CN" w:bidi="hi-IN"/>
        </w:rPr>
        <w:t>Syntax</w:t>
      </w:r>
    </w:p>
    <w:p w14:paraId="43064208"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000000"/>
          <w:szCs w:val="28"/>
          <w:lang w:val="en-IN" w:eastAsia="zh-CN" w:bidi="hi-IN"/>
        </w:rPr>
        <w:t>$grep  -A word file.txt</w:t>
      </w:r>
    </w:p>
    <w:p w14:paraId="621FFE6D" w14:textId="77777777" w:rsidR="00D65AE4" w:rsidRDefault="0013507C">
      <w:pPr>
        <w:spacing w:after="160" w:line="259" w:lineRule="auto"/>
        <w:rPr>
          <w:rFonts w:ascii="inter-regular;system-ui;apple-s" w:hAnsi="inter-regular;system-ui;apple-s"/>
          <w:color w:val="000000"/>
          <w:szCs w:val="28"/>
          <w:lang w:val="en-IN" w:eastAsia="zh-CN" w:bidi="hi-IN"/>
        </w:rPr>
      </w:pPr>
      <w:r>
        <w:rPr>
          <w:noProof/>
        </w:rPr>
        <w:drawing>
          <wp:anchor distT="0" distB="0" distL="0" distR="0" simplePos="0" relativeHeight="251671552" behindDoc="0" locked="0" layoutInCell="1" allowOverlap="1" wp14:anchorId="570C1548" wp14:editId="05994ED1">
            <wp:simplePos x="0" y="0"/>
            <wp:positionH relativeFrom="column">
              <wp:posOffset>9525</wp:posOffset>
            </wp:positionH>
            <wp:positionV relativeFrom="paragraph">
              <wp:posOffset>635</wp:posOffset>
            </wp:positionV>
            <wp:extent cx="3819525" cy="781050"/>
            <wp:effectExtent l="0" t="0" r="0" b="0"/>
            <wp:wrapSquare wrapText="largest"/>
            <wp:docPr id="1492265206"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65206" name="Image8"/>
                    <pic:cNvPicPr>
                      <a:picLocks noChangeAspect="1" noChangeArrowheads="1"/>
                    </pic:cNvPicPr>
                  </pic:nvPicPr>
                  <pic:blipFill>
                    <a:blip r:embed="rId109"/>
                    <a:stretch>
                      <a:fillRect/>
                    </a:stretch>
                  </pic:blipFill>
                  <pic:spPr bwMode="auto">
                    <a:xfrm>
                      <a:off x="0" y="0"/>
                      <a:ext cx="3819525" cy="781050"/>
                    </a:xfrm>
                    <a:prstGeom prst="rect">
                      <a:avLst/>
                    </a:prstGeom>
                  </pic:spPr>
                </pic:pic>
              </a:graphicData>
            </a:graphic>
          </wp:anchor>
        </w:drawing>
      </w:r>
    </w:p>
    <w:p w14:paraId="00708D6B" w14:textId="77777777" w:rsidR="00D65AE4" w:rsidRDefault="00D65AE4">
      <w:pPr>
        <w:spacing w:after="160" w:line="259" w:lineRule="auto"/>
        <w:rPr>
          <w:b/>
          <w:color w:val="273239"/>
          <w:sz w:val="28"/>
          <w:szCs w:val="28"/>
          <w:lang w:val="en-IN" w:eastAsia="zh-CN" w:bidi="hi-IN"/>
        </w:rPr>
      </w:pPr>
    </w:p>
    <w:p w14:paraId="78EDF1F9" w14:textId="77777777" w:rsidR="00D65AE4" w:rsidRDefault="00D65AE4">
      <w:pPr>
        <w:spacing w:after="160" w:line="259" w:lineRule="auto"/>
        <w:rPr>
          <w:b/>
          <w:color w:val="273239"/>
          <w:sz w:val="28"/>
          <w:szCs w:val="28"/>
          <w:lang w:val="en-IN" w:eastAsia="zh-CN" w:bidi="hi-IN"/>
        </w:rPr>
      </w:pPr>
    </w:p>
    <w:p w14:paraId="5B68CED3"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9. grep -B</w:t>
      </w:r>
    </w:p>
    <w:p w14:paraId="5ED35349"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000000"/>
          <w:szCs w:val="28"/>
          <w:lang w:val="en-IN" w:eastAsia="zh-CN" w:bidi="hi-IN"/>
        </w:rPr>
        <w:t>grep -B command is used to display the </w:t>
      </w:r>
      <w:r>
        <w:rPr>
          <w:rFonts w:ascii="inter-bold;system-ui;apple-syst" w:hAnsi="inter-bold;system-ui;apple-syst"/>
          <w:color w:val="000000"/>
          <w:szCs w:val="28"/>
          <w:lang w:val="en-IN" w:eastAsia="zh-CN" w:bidi="hi-IN"/>
        </w:rPr>
        <w:t>line before the result</w:t>
      </w:r>
      <w:r>
        <w:rPr>
          <w:rFonts w:ascii="inter-regular;system-ui;apple-s" w:hAnsi="inter-regular;system-ui;apple-s"/>
          <w:color w:val="000000"/>
          <w:szCs w:val="28"/>
          <w:lang w:val="en-IN" w:eastAsia="zh-CN" w:bidi="hi-IN"/>
        </w:rPr>
        <w:t>.</w:t>
      </w:r>
    </w:p>
    <w:p w14:paraId="6C2F012B"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000000"/>
          <w:szCs w:val="28"/>
          <w:lang w:val="en-IN" w:eastAsia="zh-CN" w:bidi="hi-IN"/>
        </w:rPr>
        <w:t>Syntax</w:t>
      </w:r>
    </w:p>
    <w:p w14:paraId="624CACCE"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000000"/>
          <w:szCs w:val="28"/>
          <w:lang w:val="en-IN" w:eastAsia="zh-CN" w:bidi="hi-IN"/>
        </w:rPr>
        <w:t>$grep -B word file.txt</w:t>
      </w:r>
    </w:p>
    <w:p w14:paraId="328E411D" w14:textId="77777777" w:rsidR="00D65AE4" w:rsidRDefault="0013507C">
      <w:pPr>
        <w:spacing w:after="160" w:line="259" w:lineRule="auto"/>
        <w:rPr>
          <w:rFonts w:ascii="inter-regular;system-ui;apple-s" w:hAnsi="inter-regular;system-ui;apple-s"/>
          <w:color w:val="000000"/>
          <w:szCs w:val="28"/>
          <w:lang w:val="en-IN" w:eastAsia="zh-CN" w:bidi="hi-IN"/>
        </w:rPr>
      </w:pPr>
      <w:r>
        <w:rPr>
          <w:noProof/>
        </w:rPr>
        <w:drawing>
          <wp:anchor distT="0" distB="0" distL="0" distR="0" simplePos="0" relativeHeight="251672576" behindDoc="0" locked="0" layoutInCell="1" allowOverlap="1" wp14:anchorId="65714B5D" wp14:editId="46652BC4">
            <wp:simplePos x="0" y="0"/>
            <wp:positionH relativeFrom="column">
              <wp:posOffset>-123825</wp:posOffset>
            </wp:positionH>
            <wp:positionV relativeFrom="paragraph">
              <wp:posOffset>14605</wp:posOffset>
            </wp:positionV>
            <wp:extent cx="3800475" cy="876300"/>
            <wp:effectExtent l="0" t="0" r="0" b="0"/>
            <wp:wrapSquare wrapText="largest"/>
            <wp:docPr id="1611638053"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638053" name="Image9"/>
                    <pic:cNvPicPr>
                      <a:picLocks noChangeAspect="1" noChangeArrowheads="1"/>
                    </pic:cNvPicPr>
                  </pic:nvPicPr>
                  <pic:blipFill>
                    <a:blip r:embed="rId110"/>
                    <a:stretch>
                      <a:fillRect/>
                    </a:stretch>
                  </pic:blipFill>
                  <pic:spPr bwMode="auto">
                    <a:xfrm>
                      <a:off x="0" y="0"/>
                      <a:ext cx="3800475" cy="876300"/>
                    </a:xfrm>
                    <a:prstGeom prst="rect">
                      <a:avLst/>
                    </a:prstGeom>
                  </pic:spPr>
                </pic:pic>
              </a:graphicData>
            </a:graphic>
          </wp:anchor>
        </w:drawing>
      </w:r>
    </w:p>
    <w:p w14:paraId="1664CD0E" w14:textId="77777777" w:rsidR="00D65AE4" w:rsidRDefault="00D65AE4">
      <w:pPr>
        <w:spacing w:after="160" w:line="259" w:lineRule="auto"/>
        <w:rPr>
          <w:rFonts w:ascii="inter-regular;system-ui;apple-s" w:hAnsi="inter-regular;system-ui;apple-s"/>
          <w:color w:val="000000"/>
          <w:szCs w:val="28"/>
          <w:lang w:val="en-IN" w:eastAsia="zh-CN" w:bidi="hi-IN"/>
        </w:rPr>
      </w:pPr>
    </w:p>
    <w:p w14:paraId="341B4B8F" w14:textId="77777777" w:rsidR="00D65AE4" w:rsidRDefault="00D65AE4">
      <w:pPr>
        <w:spacing w:after="160" w:line="259" w:lineRule="auto"/>
        <w:rPr>
          <w:rFonts w:ascii="inter-regular;system-ui;apple-s" w:hAnsi="inter-regular;system-ui;apple-s"/>
          <w:color w:val="000000"/>
          <w:szCs w:val="28"/>
          <w:lang w:val="en-IN" w:eastAsia="zh-CN" w:bidi="hi-IN"/>
        </w:rPr>
      </w:pPr>
    </w:p>
    <w:p w14:paraId="162E6CA4" w14:textId="77777777" w:rsidR="00D65AE4" w:rsidRDefault="00D65AE4">
      <w:pPr>
        <w:spacing w:after="160" w:line="259" w:lineRule="auto"/>
        <w:rPr>
          <w:rFonts w:ascii="inter-regular;system-ui;apple-s" w:hAnsi="inter-regular;system-ui;apple-s"/>
          <w:color w:val="000000"/>
          <w:szCs w:val="28"/>
          <w:lang w:val="en-IN" w:eastAsia="zh-CN" w:bidi="hi-IN"/>
        </w:rPr>
      </w:pPr>
    </w:p>
    <w:p w14:paraId="0E0A9231" w14:textId="77777777" w:rsidR="00D65AE4" w:rsidRDefault="00D65AE4">
      <w:pPr>
        <w:spacing w:after="160" w:line="259" w:lineRule="auto"/>
        <w:rPr>
          <w:rFonts w:ascii="inter-regular;system-ui;apple-s" w:hAnsi="inter-regular;system-ui;apple-s"/>
          <w:color w:val="000000"/>
          <w:szCs w:val="28"/>
          <w:lang w:val="en-IN" w:eastAsia="zh-CN" w:bidi="hi-IN"/>
        </w:rPr>
      </w:pPr>
    </w:p>
    <w:p w14:paraId="469727A2"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10.grep -C</w:t>
      </w:r>
    </w:p>
    <w:p w14:paraId="2FD856C8"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000000"/>
          <w:szCs w:val="28"/>
          <w:lang w:val="en-IN" w:eastAsia="zh-CN" w:bidi="hi-IN"/>
        </w:rPr>
        <w:t>grep -C command is used to display the </w:t>
      </w:r>
      <w:r>
        <w:rPr>
          <w:rFonts w:ascii="inter-bold;system-ui;apple-syst" w:hAnsi="inter-bold;system-ui;apple-syst"/>
          <w:color w:val="000000"/>
          <w:szCs w:val="28"/>
          <w:lang w:val="en-IN" w:eastAsia="zh-CN" w:bidi="hi-IN"/>
        </w:rPr>
        <w:t>line after and line before</w:t>
      </w:r>
      <w:r>
        <w:rPr>
          <w:color w:val="000000"/>
          <w:sz w:val="28"/>
          <w:szCs w:val="28"/>
          <w:lang w:val="en-IN" w:eastAsia="zh-CN" w:bidi="hi-IN"/>
        </w:rPr>
        <w:t> </w:t>
      </w:r>
      <w:r>
        <w:rPr>
          <w:rFonts w:ascii="inter-regular;system-ui;apple-s" w:hAnsi="inter-regular;system-ui;apple-s"/>
          <w:color w:val="000000"/>
          <w:szCs w:val="28"/>
          <w:lang w:val="en-IN" w:eastAsia="zh-CN" w:bidi="hi-IN"/>
        </w:rPr>
        <w:t>the result.</w:t>
      </w:r>
    </w:p>
    <w:p w14:paraId="198603D6"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000000"/>
          <w:szCs w:val="28"/>
          <w:lang w:val="en-IN" w:eastAsia="zh-CN" w:bidi="hi-IN"/>
        </w:rPr>
        <w:t>Syntax</w:t>
      </w:r>
    </w:p>
    <w:p w14:paraId="454DDFAA"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000000"/>
          <w:szCs w:val="28"/>
          <w:lang w:val="en-IN" w:eastAsia="zh-CN" w:bidi="hi-IN"/>
        </w:rPr>
        <w:t>$grep  -C  word file.txt</w:t>
      </w:r>
    </w:p>
    <w:p w14:paraId="578A5C11" w14:textId="77777777" w:rsidR="00D65AE4" w:rsidRDefault="0013507C">
      <w:pPr>
        <w:spacing w:after="160" w:line="259" w:lineRule="auto"/>
        <w:rPr>
          <w:rFonts w:ascii="inter-regular;system-ui;apple-s" w:hAnsi="inter-regular;system-ui;apple-s"/>
          <w:color w:val="000000"/>
          <w:szCs w:val="28"/>
          <w:lang w:val="en-IN" w:eastAsia="zh-CN" w:bidi="hi-IN"/>
        </w:rPr>
      </w:pPr>
      <w:r>
        <w:rPr>
          <w:noProof/>
        </w:rPr>
        <w:drawing>
          <wp:anchor distT="0" distB="0" distL="0" distR="0" simplePos="0" relativeHeight="251673600" behindDoc="0" locked="0" layoutInCell="1" allowOverlap="1" wp14:anchorId="324CD725" wp14:editId="48E67138">
            <wp:simplePos x="0" y="0"/>
            <wp:positionH relativeFrom="column">
              <wp:posOffset>-14605</wp:posOffset>
            </wp:positionH>
            <wp:positionV relativeFrom="paragraph">
              <wp:posOffset>635</wp:posOffset>
            </wp:positionV>
            <wp:extent cx="3924300" cy="876300"/>
            <wp:effectExtent l="0" t="0" r="0" b="0"/>
            <wp:wrapSquare wrapText="largest"/>
            <wp:docPr id="92746445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64459" name="Image10"/>
                    <pic:cNvPicPr>
                      <a:picLocks noChangeAspect="1" noChangeArrowheads="1"/>
                    </pic:cNvPicPr>
                  </pic:nvPicPr>
                  <pic:blipFill>
                    <a:blip r:embed="rId111"/>
                    <a:stretch>
                      <a:fillRect/>
                    </a:stretch>
                  </pic:blipFill>
                  <pic:spPr bwMode="auto">
                    <a:xfrm>
                      <a:off x="0" y="0"/>
                      <a:ext cx="3924300" cy="876300"/>
                    </a:xfrm>
                    <a:prstGeom prst="rect">
                      <a:avLst/>
                    </a:prstGeom>
                  </pic:spPr>
                </pic:pic>
              </a:graphicData>
            </a:graphic>
          </wp:anchor>
        </w:drawing>
      </w:r>
    </w:p>
    <w:p w14:paraId="71FAD3CF" w14:textId="77777777" w:rsidR="00D65AE4" w:rsidRDefault="00D65AE4">
      <w:pPr>
        <w:spacing w:after="160" w:line="259" w:lineRule="auto"/>
        <w:rPr>
          <w:b/>
          <w:color w:val="273239"/>
          <w:sz w:val="28"/>
          <w:szCs w:val="28"/>
          <w:lang w:val="en-IN" w:eastAsia="zh-CN" w:bidi="hi-IN"/>
        </w:rPr>
      </w:pPr>
    </w:p>
    <w:p w14:paraId="3E9CB206" w14:textId="77777777" w:rsidR="00D65AE4" w:rsidRDefault="00D65AE4">
      <w:pPr>
        <w:spacing w:after="160" w:line="259" w:lineRule="auto"/>
        <w:rPr>
          <w:b/>
          <w:color w:val="273239"/>
          <w:sz w:val="28"/>
          <w:szCs w:val="28"/>
          <w:lang w:val="en-IN" w:eastAsia="zh-CN" w:bidi="hi-IN"/>
        </w:rPr>
      </w:pPr>
    </w:p>
    <w:p w14:paraId="1C66538B" w14:textId="77777777" w:rsidR="00D65AE4" w:rsidRDefault="00D65AE4">
      <w:pPr>
        <w:spacing w:after="160" w:line="259" w:lineRule="auto"/>
        <w:rPr>
          <w:b/>
          <w:color w:val="273239"/>
          <w:sz w:val="28"/>
          <w:szCs w:val="28"/>
          <w:lang w:val="en-IN" w:eastAsia="zh-CN" w:bidi="hi-IN"/>
        </w:rPr>
      </w:pPr>
    </w:p>
    <w:p w14:paraId="1C9FBA4A"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 xml:space="preserve">11. </w:t>
      </w:r>
      <w:proofErr w:type="spellStart"/>
      <w:r>
        <w:rPr>
          <w:b/>
          <w:bCs/>
          <w:color w:val="273239"/>
          <w:sz w:val="28"/>
          <w:szCs w:val="28"/>
          <w:lang w:val="en-IN" w:eastAsia="zh-CN" w:bidi="hi-IN"/>
        </w:rPr>
        <w:t>df</w:t>
      </w:r>
      <w:proofErr w:type="spellEnd"/>
    </w:p>
    <w:p w14:paraId="36BA649A" w14:textId="77777777" w:rsidR="00D65AE4" w:rsidRDefault="0013507C">
      <w:pPr>
        <w:spacing w:after="160" w:line="259" w:lineRule="auto"/>
        <w:rPr>
          <w:rFonts w:ascii="Calibri" w:eastAsia="Calibri" w:hAnsi="Calibri" w:cs="Calibri"/>
          <w:sz w:val="22"/>
          <w:szCs w:val="22"/>
          <w:lang w:val="en-IN" w:eastAsia="zh-CN" w:bidi="hi-IN"/>
        </w:rPr>
      </w:pPr>
      <w:r>
        <w:rPr>
          <w:rFonts w:ascii="inter-regular;system-ui;apple-s" w:hAnsi="inter-regular;system-ui;apple-s"/>
          <w:color w:val="333333"/>
          <w:szCs w:val="28"/>
          <w:lang w:val="en-IN" w:eastAsia="zh-CN" w:bidi="hi-IN"/>
        </w:rPr>
        <w:lastRenderedPageBreak/>
        <w:t xml:space="preserve">Linux </w:t>
      </w:r>
      <w:proofErr w:type="spellStart"/>
      <w:r>
        <w:rPr>
          <w:rFonts w:ascii="inter-regular;system-ui;apple-s" w:hAnsi="inter-regular;system-ui;apple-s"/>
          <w:color w:val="333333"/>
          <w:szCs w:val="28"/>
          <w:lang w:val="en-IN" w:eastAsia="zh-CN" w:bidi="hi-IN"/>
        </w:rPr>
        <w:t>df</w:t>
      </w:r>
      <w:proofErr w:type="spellEnd"/>
      <w:r>
        <w:rPr>
          <w:rFonts w:ascii="inter-regular;system-ui;apple-s" w:hAnsi="inter-regular;system-ui;apple-s"/>
          <w:color w:val="333333"/>
          <w:szCs w:val="28"/>
          <w:lang w:val="en-IN" w:eastAsia="zh-CN" w:bidi="hi-IN"/>
        </w:rPr>
        <w:t xml:space="preserve"> command is used to display the </w:t>
      </w:r>
      <w:r>
        <w:rPr>
          <w:rFonts w:ascii="inter-bold;system-ui;apple-syst" w:hAnsi="inter-bold;system-ui;apple-syst"/>
          <w:color w:val="333333"/>
          <w:szCs w:val="28"/>
          <w:lang w:val="en-IN" w:eastAsia="zh-CN" w:bidi="hi-IN"/>
        </w:rPr>
        <w:t>disk space used in the file system</w:t>
      </w:r>
      <w:r>
        <w:rPr>
          <w:rFonts w:ascii="inter-regular;system-ui;apple-s" w:hAnsi="inter-regular;system-ui;apple-s"/>
          <w:color w:val="333333"/>
          <w:szCs w:val="28"/>
          <w:lang w:val="en-IN" w:eastAsia="zh-CN" w:bidi="hi-IN"/>
        </w:rPr>
        <w:t>. The '</w:t>
      </w:r>
      <w:proofErr w:type="spellStart"/>
      <w:r>
        <w:rPr>
          <w:rFonts w:ascii="inter-regular;system-ui;apple-s" w:hAnsi="inter-regular;system-ui;apple-s"/>
          <w:color w:val="333333"/>
          <w:szCs w:val="28"/>
          <w:lang w:val="en-IN" w:eastAsia="zh-CN" w:bidi="hi-IN"/>
        </w:rPr>
        <w:t>df</w:t>
      </w:r>
      <w:proofErr w:type="spellEnd"/>
      <w:r>
        <w:rPr>
          <w:rFonts w:ascii="inter-regular;system-ui;apple-s" w:hAnsi="inter-regular;system-ui;apple-s"/>
          <w:color w:val="333333"/>
          <w:szCs w:val="28"/>
          <w:lang w:val="en-IN" w:eastAsia="zh-CN" w:bidi="hi-IN"/>
        </w:rPr>
        <w:t>' stands for </w:t>
      </w:r>
      <w:r>
        <w:rPr>
          <w:rFonts w:ascii="inter-bold;system-ui;apple-syst" w:hAnsi="inter-bold;system-ui;apple-syst"/>
          <w:color w:val="333333"/>
          <w:szCs w:val="28"/>
          <w:lang w:val="en-IN" w:eastAsia="zh-CN" w:bidi="hi-IN"/>
        </w:rPr>
        <w:t>"disk filesystem</w:t>
      </w:r>
      <w:r>
        <w:rPr>
          <w:rFonts w:ascii="inter-regular;system-ui;apple-s" w:hAnsi="inter-regular;system-ui;apple-s"/>
          <w:color w:val="333333"/>
          <w:szCs w:val="28"/>
          <w:lang w:val="en-IN" w:eastAsia="zh-CN" w:bidi="hi-IN"/>
        </w:rPr>
        <w:t>." It defines the number of blocks used, the number of blocks available, and the directory where the file system is mounted.</w:t>
      </w:r>
    </w:p>
    <w:p w14:paraId="27B238DF"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Syntax</w:t>
      </w:r>
    </w:p>
    <w:p w14:paraId="7B3C7D14"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$du</w:t>
      </w:r>
    </w:p>
    <w:p w14:paraId="5A975FB3" w14:textId="77777777" w:rsidR="00D65AE4" w:rsidRDefault="0013507C">
      <w:pPr>
        <w:spacing w:after="160" w:line="259" w:lineRule="auto"/>
        <w:rPr>
          <w:b/>
          <w:color w:val="273239"/>
          <w:sz w:val="28"/>
          <w:szCs w:val="28"/>
          <w:lang w:val="en-IN" w:eastAsia="zh-CN" w:bidi="hi-IN"/>
        </w:rPr>
      </w:pPr>
      <w:r>
        <w:rPr>
          <w:noProof/>
        </w:rPr>
        <w:drawing>
          <wp:anchor distT="0" distB="0" distL="0" distR="0" simplePos="0" relativeHeight="251674624" behindDoc="0" locked="0" layoutInCell="1" allowOverlap="1" wp14:anchorId="4B9255D2" wp14:editId="47F34962">
            <wp:simplePos x="0" y="0"/>
            <wp:positionH relativeFrom="column">
              <wp:posOffset>-66675</wp:posOffset>
            </wp:positionH>
            <wp:positionV relativeFrom="paragraph">
              <wp:posOffset>32385</wp:posOffset>
            </wp:positionV>
            <wp:extent cx="6391275" cy="6021705"/>
            <wp:effectExtent l="0" t="0" r="0" b="0"/>
            <wp:wrapSquare wrapText="largest"/>
            <wp:docPr id="196480872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808725" name="Image11"/>
                    <pic:cNvPicPr>
                      <a:picLocks noChangeAspect="1" noChangeArrowheads="1"/>
                    </pic:cNvPicPr>
                  </pic:nvPicPr>
                  <pic:blipFill>
                    <a:blip r:embed="rId112"/>
                    <a:stretch>
                      <a:fillRect/>
                    </a:stretch>
                  </pic:blipFill>
                  <pic:spPr bwMode="auto">
                    <a:xfrm>
                      <a:off x="0" y="0"/>
                      <a:ext cx="6391275" cy="6021705"/>
                    </a:xfrm>
                    <a:prstGeom prst="rect">
                      <a:avLst/>
                    </a:prstGeom>
                  </pic:spPr>
                </pic:pic>
              </a:graphicData>
            </a:graphic>
          </wp:anchor>
        </w:drawing>
      </w:r>
    </w:p>
    <w:p w14:paraId="7C3F448B" w14:textId="77777777" w:rsidR="00D65AE4" w:rsidRDefault="00D65AE4">
      <w:pPr>
        <w:spacing w:after="160" w:line="259" w:lineRule="auto"/>
        <w:rPr>
          <w:color w:val="273239"/>
          <w:sz w:val="28"/>
          <w:szCs w:val="28"/>
          <w:lang w:val="en-IN" w:eastAsia="zh-CN" w:bidi="hi-IN"/>
        </w:rPr>
      </w:pPr>
    </w:p>
    <w:p w14:paraId="223585A1"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 xml:space="preserve">12. </w:t>
      </w:r>
      <w:proofErr w:type="spellStart"/>
      <w:r>
        <w:rPr>
          <w:b/>
          <w:bCs/>
          <w:color w:val="273239"/>
          <w:sz w:val="28"/>
          <w:szCs w:val="28"/>
          <w:lang w:val="en-IN" w:eastAsia="zh-CN" w:bidi="hi-IN"/>
        </w:rPr>
        <w:t>df</w:t>
      </w:r>
      <w:proofErr w:type="spellEnd"/>
      <w:r>
        <w:rPr>
          <w:b/>
          <w:bCs/>
          <w:color w:val="273239"/>
          <w:sz w:val="28"/>
          <w:szCs w:val="28"/>
          <w:lang w:val="en-IN" w:eastAsia="zh-CN" w:bidi="hi-IN"/>
        </w:rPr>
        <w:t xml:space="preserve"> -m</w:t>
      </w:r>
    </w:p>
    <w:p w14:paraId="7A543226"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it is used  to see the report in mega byte</w:t>
      </w:r>
    </w:p>
    <w:p w14:paraId="0B14D2A5"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Syntax</w:t>
      </w:r>
    </w:p>
    <w:p w14:paraId="38E1BAB7"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w:t>
      </w:r>
      <w:proofErr w:type="spellStart"/>
      <w:r>
        <w:rPr>
          <w:color w:val="273239"/>
          <w:sz w:val="28"/>
          <w:szCs w:val="28"/>
          <w:lang w:val="en-IN" w:eastAsia="zh-CN" w:bidi="hi-IN"/>
        </w:rPr>
        <w:t>df</w:t>
      </w:r>
      <w:proofErr w:type="spellEnd"/>
      <w:r>
        <w:rPr>
          <w:color w:val="273239"/>
          <w:sz w:val="28"/>
          <w:szCs w:val="28"/>
          <w:lang w:val="en-IN" w:eastAsia="zh-CN" w:bidi="hi-IN"/>
        </w:rPr>
        <w:t xml:space="preserve">  -m </w:t>
      </w:r>
    </w:p>
    <w:p w14:paraId="46C4CFDA" w14:textId="77777777" w:rsidR="00D65AE4" w:rsidRDefault="0013507C">
      <w:pPr>
        <w:spacing w:after="160" w:line="259" w:lineRule="auto"/>
        <w:rPr>
          <w:b/>
          <w:color w:val="273239"/>
          <w:sz w:val="28"/>
          <w:szCs w:val="28"/>
          <w:lang w:val="en-IN" w:eastAsia="zh-CN" w:bidi="hi-IN"/>
        </w:rPr>
      </w:pPr>
      <w:r>
        <w:rPr>
          <w:noProof/>
        </w:rPr>
        <w:lastRenderedPageBreak/>
        <w:drawing>
          <wp:anchor distT="0" distB="0" distL="0" distR="0" simplePos="0" relativeHeight="251675648" behindDoc="0" locked="0" layoutInCell="1" allowOverlap="1" wp14:anchorId="5B530440" wp14:editId="1AD6E850">
            <wp:simplePos x="0" y="0"/>
            <wp:positionH relativeFrom="column">
              <wp:align>center</wp:align>
            </wp:positionH>
            <wp:positionV relativeFrom="paragraph">
              <wp:posOffset>635</wp:posOffset>
            </wp:positionV>
            <wp:extent cx="6391275" cy="5913755"/>
            <wp:effectExtent l="0" t="0" r="0" b="0"/>
            <wp:wrapSquare wrapText="largest"/>
            <wp:docPr id="624784407"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784407" name="Image12"/>
                    <pic:cNvPicPr>
                      <a:picLocks noChangeAspect="1" noChangeArrowheads="1"/>
                    </pic:cNvPicPr>
                  </pic:nvPicPr>
                  <pic:blipFill>
                    <a:blip r:embed="rId113"/>
                    <a:stretch>
                      <a:fillRect/>
                    </a:stretch>
                  </pic:blipFill>
                  <pic:spPr bwMode="auto">
                    <a:xfrm>
                      <a:off x="0" y="0"/>
                      <a:ext cx="6391275" cy="5913755"/>
                    </a:xfrm>
                    <a:prstGeom prst="rect">
                      <a:avLst/>
                    </a:prstGeom>
                  </pic:spPr>
                </pic:pic>
              </a:graphicData>
            </a:graphic>
          </wp:anchor>
        </w:drawing>
      </w:r>
    </w:p>
    <w:p w14:paraId="0766C214"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13. du</w:t>
      </w:r>
    </w:p>
    <w:p w14:paraId="0C30319D"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To check how much space a file or directory take.</w:t>
      </w:r>
    </w:p>
    <w:p w14:paraId="2FEC1E4A"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Syntax</w:t>
      </w:r>
    </w:p>
    <w:p w14:paraId="1052D6F3" w14:textId="77777777" w:rsidR="00D65AE4" w:rsidRDefault="0013507C">
      <w:pPr>
        <w:spacing w:after="160" w:line="259" w:lineRule="auto"/>
        <w:rPr>
          <w:rFonts w:ascii="Calibri" w:eastAsia="Calibri" w:hAnsi="Calibri" w:cs="Calibri"/>
          <w:sz w:val="22"/>
          <w:szCs w:val="22"/>
          <w:lang w:val="en-IN" w:eastAsia="zh-CN" w:bidi="hi-IN"/>
        </w:rPr>
      </w:pPr>
      <w:r>
        <w:rPr>
          <w:color w:val="273239"/>
          <w:sz w:val="28"/>
          <w:szCs w:val="28"/>
          <w:lang w:val="en-IN" w:eastAsia="zh-CN" w:bidi="hi-IN"/>
        </w:rPr>
        <w:t>$du</w:t>
      </w:r>
    </w:p>
    <w:p w14:paraId="550CE87D" w14:textId="77777777" w:rsidR="00D65AE4" w:rsidRDefault="0013507C">
      <w:pPr>
        <w:spacing w:after="160" w:line="259" w:lineRule="auto"/>
        <w:rPr>
          <w:b/>
          <w:color w:val="273239"/>
          <w:sz w:val="28"/>
          <w:szCs w:val="28"/>
          <w:lang w:val="en-IN" w:eastAsia="zh-CN" w:bidi="hi-IN"/>
        </w:rPr>
      </w:pPr>
      <w:r>
        <w:rPr>
          <w:noProof/>
        </w:rPr>
        <w:drawing>
          <wp:anchor distT="0" distB="0" distL="0" distR="0" simplePos="0" relativeHeight="251676672" behindDoc="0" locked="0" layoutInCell="1" allowOverlap="1" wp14:anchorId="419B0F77" wp14:editId="74AD303A">
            <wp:simplePos x="0" y="0"/>
            <wp:positionH relativeFrom="column">
              <wp:posOffset>85725</wp:posOffset>
            </wp:positionH>
            <wp:positionV relativeFrom="paragraph">
              <wp:posOffset>47625</wp:posOffset>
            </wp:positionV>
            <wp:extent cx="2314575" cy="381000"/>
            <wp:effectExtent l="0" t="0" r="0" b="0"/>
            <wp:wrapSquare wrapText="largest"/>
            <wp:docPr id="1430714069"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14069" name="Image13"/>
                    <pic:cNvPicPr>
                      <a:picLocks noChangeAspect="1" noChangeArrowheads="1"/>
                    </pic:cNvPicPr>
                  </pic:nvPicPr>
                  <pic:blipFill>
                    <a:blip r:embed="rId114"/>
                    <a:stretch>
                      <a:fillRect/>
                    </a:stretch>
                  </pic:blipFill>
                  <pic:spPr bwMode="auto">
                    <a:xfrm>
                      <a:off x="0" y="0"/>
                      <a:ext cx="2314575" cy="381000"/>
                    </a:xfrm>
                    <a:prstGeom prst="rect">
                      <a:avLst/>
                    </a:prstGeom>
                  </pic:spPr>
                </pic:pic>
              </a:graphicData>
            </a:graphic>
          </wp:anchor>
        </w:drawing>
      </w:r>
    </w:p>
    <w:p w14:paraId="6B3FF6CC" w14:textId="77777777" w:rsidR="00D65AE4" w:rsidRDefault="00D65AE4">
      <w:pPr>
        <w:spacing w:after="160" w:line="259" w:lineRule="auto"/>
        <w:rPr>
          <w:b/>
          <w:color w:val="273239"/>
          <w:sz w:val="28"/>
          <w:szCs w:val="28"/>
          <w:lang w:val="en-IN" w:eastAsia="zh-CN" w:bidi="hi-IN"/>
        </w:rPr>
      </w:pPr>
    </w:p>
    <w:p w14:paraId="0FEBE5D3" w14:textId="77777777" w:rsidR="00D65AE4" w:rsidRDefault="0013507C">
      <w:pPr>
        <w:spacing w:after="160" w:line="259" w:lineRule="auto"/>
        <w:rPr>
          <w:rFonts w:ascii="Calibri" w:eastAsia="Calibri" w:hAnsi="Calibri" w:cs="Calibri"/>
          <w:b/>
          <w:bCs/>
          <w:sz w:val="22"/>
          <w:szCs w:val="22"/>
          <w:lang w:val="en-IN" w:eastAsia="zh-CN" w:bidi="hi-IN"/>
        </w:rPr>
      </w:pPr>
      <w:r>
        <w:rPr>
          <w:b/>
          <w:bCs/>
          <w:color w:val="273239"/>
          <w:sz w:val="28"/>
          <w:szCs w:val="28"/>
          <w:lang w:val="en-IN" w:eastAsia="zh-CN" w:bidi="hi-IN"/>
        </w:rPr>
        <w:t xml:space="preserve">14.wc </w:t>
      </w:r>
    </w:p>
    <w:p w14:paraId="67DC90EA" w14:textId="77777777" w:rsidR="00D65AE4" w:rsidRDefault="0013507C">
      <w:pPr>
        <w:spacing w:after="160" w:line="259" w:lineRule="auto"/>
        <w:rPr>
          <w:rFonts w:ascii="inter-regular;system-ui;apple-s" w:eastAsia="Calibri" w:hAnsi="inter-regular;system-ui;apple-s" w:cs="Calibri"/>
          <w:color w:val="333333"/>
          <w:szCs w:val="22"/>
          <w:lang w:val="en-IN" w:eastAsia="zh-CN" w:bidi="hi-IN"/>
        </w:rPr>
      </w:pPr>
      <w:r>
        <w:rPr>
          <w:color w:val="273239"/>
          <w:sz w:val="28"/>
          <w:szCs w:val="28"/>
          <w:lang w:val="en-IN" w:eastAsia="zh-CN" w:bidi="hi-IN"/>
        </w:rPr>
        <w:t xml:space="preserve">Linux </w:t>
      </w:r>
      <w:proofErr w:type="spellStart"/>
      <w:r>
        <w:rPr>
          <w:color w:val="273239"/>
          <w:sz w:val="28"/>
          <w:szCs w:val="28"/>
          <w:lang w:val="en-IN" w:eastAsia="zh-CN" w:bidi="hi-IN"/>
        </w:rPr>
        <w:t>wc</w:t>
      </w:r>
      <w:proofErr w:type="spellEnd"/>
      <w:r>
        <w:rPr>
          <w:color w:val="273239"/>
          <w:sz w:val="28"/>
          <w:szCs w:val="28"/>
          <w:lang w:val="en-IN" w:eastAsia="zh-CN" w:bidi="hi-IN"/>
        </w:rPr>
        <w:t xml:space="preserve"> command helps in counting the lines, words, and characters in a file. It displays the number of lines, number of characters, and the number of words in a file. Mostly, it is used with pipes for counting operation.</w:t>
      </w:r>
    </w:p>
    <w:p w14:paraId="13B042DE" w14:textId="77777777" w:rsidR="00D65AE4" w:rsidRDefault="0013507C">
      <w:pPr>
        <w:spacing w:after="160" w:line="259" w:lineRule="auto"/>
        <w:rPr>
          <w:rFonts w:ascii="inter-regular;system-ui;apple-s" w:eastAsia="Calibri" w:hAnsi="inter-regular;system-ui;apple-s" w:cs="Calibri"/>
          <w:color w:val="333333"/>
          <w:szCs w:val="22"/>
          <w:lang w:val="en-IN" w:eastAsia="zh-CN" w:bidi="hi-IN"/>
        </w:rPr>
      </w:pPr>
      <w:r>
        <w:rPr>
          <w:color w:val="273239"/>
          <w:sz w:val="28"/>
          <w:szCs w:val="28"/>
          <w:lang w:val="en-IN" w:eastAsia="zh-CN" w:bidi="hi-IN"/>
        </w:rPr>
        <w:lastRenderedPageBreak/>
        <w:t xml:space="preserve">Syntax </w:t>
      </w:r>
    </w:p>
    <w:p w14:paraId="6C01FAAA" w14:textId="77777777" w:rsidR="00D65AE4" w:rsidRDefault="0013507C">
      <w:pPr>
        <w:spacing w:after="160" w:line="259" w:lineRule="auto"/>
        <w:rPr>
          <w:rFonts w:ascii="inter-regular;system-ui;apple-s" w:eastAsia="Calibri" w:hAnsi="inter-regular;system-ui;apple-s" w:cs="Calibri"/>
          <w:color w:val="333333"/>
          <w:szCs w:val="22"/>
          <w:lang w:val="en-IN" w:eastAsia="zh-CN" w:bidi="hi-IN"/>
        </w:rPr>
      </w:pPr>
      <w:r>
        <w:rPr>
          <w:color w:val="273239"/>
          <w:sz w:val="28"/>
          <w:szCs w:val="28"/>
          <w:lang w:val="en-IN" w:eastAsia="zh-CN" w:bidi="hi-IN"/>
        </w:rPr>
        <w:t>$</w:t>
      </w:r>
      <w:proofErr w:type="spellStart"/>
      <w:r>
        <w:rPr>
          <w:color w:val="273239"/>
          <w:sz w:val="28"/>
          <w:szCs w:val="28"/>
          <w:lang w:val="en-IN" w:eastAsia="zh-CN" w:bidi="hi-IN"/>
        </w:rPr>
        <w:t>wc</w:t>
      </w:r>
      <w:proofErr w:type="spellEnd"/>
      <w:r>
        <w:rPr>
          <w:color w:val="273239"/>
          <w:sz w:val="28"/>
          <w:szCs w:val="28"/>
          <w:lang w:val="en-IN" w:eastAsia="zh-CN" w:bidi="hi-IN"/>
        </w:rPr>
        <w:t xml:space="preserve"> filename.txt</w:t>
      </w:r>
    </w:p>
    <w:p w14:paraId="22FA388E" w14:textId="77777777" w:rsidR="00D65AE4" w:rsidRDefault="0013507C">
      <w:pPr>
        <w:spacing w:after="160" w:line="259" w:lineRule="auto"/>
        <w:rPr>
          <w:b/>
          <w:color w:val="273239"/>
          <w:sz w:val="28"/>
          <w:szCs w:val="28"/>
          <w:lang w:val="en-IN" w:eastAsia="zh-CN" w:bidi="hi-IN"/>
        </w:rPr>
      </w:pPr>
      <w:r>
        <w:rPr>
          <w:rFonts w:ascii="inter-regular;system-ui;apple-s" w:hAnsi="inter-regular;system-ui;apple-s"/>
          <w:noProof/>
          <w:color w:val="333333"/>
        </w:rPr>
        <w:drawing>
          <wp:anchor distT="0" distB="0" distL="0" distR="0" simplePos="0" relativeHeight="251678720" behindDoc="0" locked="0" layoutInCell="1" allowOverlap="1" wp14:anchorId="332025C5" wp14:editId="7355C46A">
            <wp:simplePos x="0" y="0"/>
            <wp:positionH relativeFrom="column">
              <wp:posOffset>9525</wp:posOffset>
            </wp:positionH>
            <wp:positionV relativeFrom="paragraph">
              <wp:posOffset>38100</wp:posOffset>
            </wp:positionV>
            <wp:extent cx="3000375" cy="371475"/>
            <wp:effectExtent l="0" t="0" r="0" b="0"/>
            <wp:wrapSquare wrapText="largest"/>
            <wp:docPr id="296466487"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466487" name="Image15"/>
                    <pic:cNvPicPr>
                      <a:picLocks noChangeAspect="1" noChangeArrowheads="1"/>
                    </pic:cNvPicPr>
                  </pic:nvPicPr>
                  <pic:blipFill>
                    <a:blip r:embed="rId115"/>
                    <a:stretch>
                      <a:fillRect/>
                    </a:stretch>
                  </pic:blipFill>
                  <pic:spPr bwMode="auto">
                    <a:xfrm>
                      <a:off x="0" y="0"/>
                      <a:ext cx="3000375" cy="371475"/>
                    </a:xfrm>
                    <a:prstGeom prst="rect">
                      <a:avLst/>
                    </a:prstGeom>
                  </pic:spPr>
                </pic:pic>
              </a:graphicData>
            </a:graphic>
          </wp:anchor>
        </w:drawing>
      </w:r>
    </w:p>
    <w:p w14:paraId="74586F88" w14:textId="77777777" w:rsidR="00D65AE4" w:rsidRDefault="00D65AE4">
      <w:pPr>
        <w:spacing w:after="160" w:line="259" w:lineRule="auto"/>
        <w:rPr>
          <w:rFonts w:ascii="inter-bold;system-ui;apple-syst" w:hAnsi="inter-bold;system-ui;apple-syst"/>
          <w:color w:val="333333"/>
          <w:szCs w:val="28"/>
          <w:lang w:val="en-IN" w:eastAsia="zh-CN" w:bidi="hi-IN"/>
        </w:rPr>
      </w:pPr>
    </w:p>
    <w:p w14:paraId="7FBBAD56" w14:textId="77777777" w:rsidR="00D65AE4" w:rsidRDefault="0013507C">
      <w:pPr>
        <w:spacing w:after="160" w:line="259" w:lineRule="auto"/>
        <w:rPr>
          <w:rFonts w:ascii="Calibri" w:eastAsia="Calibri" w:hAnsi="Calibri" w:cs="Calibri"/>
          <w:sz w:val="22"/>
          <w:szCs w:val="22"/>
          <w:lang w:val="en-IN" w:eastAsia="zh-CN" w:bidi="hi-IN"/>
        </w:rPr>
      </w:pPr>
      <w:r>
        <w:rPr>
          <w:rFonts w:ascii="inter-bold;system-ui;apple-syst" w:hAnsi="inter-bold;system-ui;apple-syst"/>
          <w:color w:val="333333"/>
          <w:szCs w:val="28"/>
          <w:lang w:val="en-IN" w:eastAsia="zh-CN" w:bidi="hi-IN"/>
        </w:rPr>
        <w:t>-l, --lines:</w:t>
      </w:r>
      <w:r>
        <w:rPr>
          <w:color w:val="333333"/>
          <w:sz w:val="28"/>
          <w:szCs w:val="28"/>
          <w:lang w:val="en-IN" w:eastAsia="zh-CN" w:bidi="hi-IN"/>
        </w:rPr>
        <w:t> </w:t>
      </w:r>
      <w:r>
        <w:rPr>
          <w:rFonts w:ascii="inter-regular;system-ui;apple-s" w:hAnsi="inter-regular;system-ui;apple-s"/>
          <w:color w:val="333333"/>
          <w:szCs w:val="28"/>
          <w:lang w:val="en-IN" w:eastAsia="zh-CN" w:bidi="hi-IN"/>
        </w:rPr>
        <w:t>It is used to print the newline counts.</w:t>
      </w:r>
    </w:p>
    <w:p w14:paraId="5DF5C309" w14:textId="77777777" w:rsidR="00D65AE4" w:rsidRDefault="0013507C">
      <w:pPr>
        <w:spacing w:after="160" w:line="259" w:lineRule="auto"/>
        <w:rPr>
          <w:rFonts w:ascii="Calibri" w:eastAsia="Calibri" w:hAnsi="Calibri" w:cs="Calibri"/>
          <w:sz w:val="22"/>
          <w:szCs w:val="22"/>
          <w:lang w:val="en-IN" w:eastAsia="zh-CN" w:bidi="hi-IN"/>
        </w:rPr>
      </w:pPr>
      <w:r>
        <w:rPr>
          <w:rFonts w:ascii="inter-bold;system-ui;apple-syst" w:hAnsi="inter-bold;system-ui;apple-syst"/>
          <w:color w:val="333333"/>
          <w:szCs w:val="28"/>
          <w:lang w:val="en-IN" w:eastAsia="zh-CN" w:bidi="hi-IN"/>
        </w:rPr>
        <w:t>-w, --words:</w:t>
      </w:r>
      <w:r>
        <w:rPr>
          <w:color w:val="333333"/>
          <w:sz w:val="28"/>
          <w:szCs w:val="28"/>
          <w:lang w:val="en-IN" w:eastAsia="zh-CN" w:bidi="hi-IN"/>
        </w:rPr>
        <w:t> </w:t>
      </w:r>
      <w:r>
        <w:rPr>
          <w:rFonts w:ascii="inter-regular;system-ui;apple-s" w:hAnsi="inter-regular;system-ui;apple-s"/>
          <w:color w:val="333333"/>
          <w:szCs w:val="28"/>
          <w:lang w:val="en-IN" w:eastAsia="zh-CN" w:bidi="hi-IN"/>
        </w:rPr>
        <w:t>It is used to print the word counts.</w:t>
      </w:r>
    </w:p>
    <w:p w14:paraId="384827C8" w14:textId="77777777" w:rsidR="00D65AE4" w:rsidRDefault="0013507C">
      <w:pPr>
        <w:spacing w:after="160" w:line="259" w:lineRule="auto"/>
        <w:rPr>
          <w:rFonts w:ascii="Calibri" w:eastAsia="Calibri" w:hAnsi="Calibri" w:cs="Calibri"/>
          <w:sz w:val="22"/>
          <w:szCs w:val="22"/>
          <w:lang w:val="en-IN" w:eastAsia="zh-CN" w:bidi="hi-IN"/>
        </w:rPr>
      </w:pPr>
      <w:r>
        <w:rPr>
          <w:rFonts w:ascii="inter-bold;system-ui;apple-syst" w:hAnsi="inter-bold;system-ui;apple-syst"/>
          <w:color w:val="333333"/>
          <w:szCs w:val="28"/>
          <w:lang w:val="en-IN" w:eastAsia="zh-CN" w:bidi="hi-IN"/>
        </w:rPr>
        <w:t>-c, --bytes:</w:t>
      </w:r>
      <w:r>
        <w:rPr>
          <w:color w:val="333333"/>
          <w:sz w:val="28"/>
          <w:szCs w:val="28"/>
          <w:lang w:val="en-IN" w:eastAsia="zh-CN" w:bidi="hi-IN"/>
        </w:rPr>
        <w:t> </w:t>
      </w:r>
      <w:r>
        <w:rPr>
          <w:rFonts w:ascii="inter-regular;system-ui;apple-s" w:hAnsi="inter-regular;system-ui;apple-s"/>
          <w:color w:val="333333"/>
          <w:szCs w:val="28"/>
          <w:lang w:val="en-IN" w:eastAsia="zh-CN" w:bidi="hi-IN"/>
        </w:rPr>
        <w:t>It is used to print the byte counts.</w:t>
      </w:r>
    </w:p>
    <w:p w14:paraId="432AF2A1" w14:textId="77777777" w:rsidR="00D65AE4" w:rsidRDefault="0013507C">
      <w:pPr>
        <w:spacing w:after="160" w:line="259" w:lineRule="auto"/>
        <w:rPr>
          <w:rFonts w:ascii="Calibri" w:eastAsia="Calibri" w:hAnsi="Calibri" w:cs="Calibri"/>
          <w:sz w:val="22"/>
          <w:szCs w:val="22"/>
          <w:lang w:val="en-IN" w:eastAsia="zh-CN" w:bidi="hi-IN"/>
        </w:rPr>
      </w:pPr>
      <w:r>
        <w:rPr>
          <w:rFonts w:ascii="inter-bold;system-ui;apple-syst" w:hAnsi="inter-bold;system-ui;apple-syst"/>
          <w:color w:val="333333"/>
          <w:szCs w:val="28"/>
          <w:lang w:val="en-IN" w:eastAsia="zh-CN" w:bidi="hi-IN"/>
        </w:rPr>
        <w:t>-m, --chars:</w:t>
      </w:r>
      <w:r>
        <w:rPr>
          <w:color w:val="333333"/>
          <w:sz w:val="28"/>
          <w:szCs w:val="28"/>
          <w:lang w:val="en-IN" w:eastAsia="zh-CN" w:bidi="hi-IN"/>
        </w:rPr>
        <w:t> </w:t>
      </w:r>
      <w:r>
        <w:rPr>
          <w:rFonts w:ascii="inter-regular;system-ui;apple-s" w:hAnsi="inter-regular;system-ui;apple-s"/>
          <w:color w:val="333333"/>
          <w:szCs w:val="28"/>
          <w:lang w:val="en-IN" w:eastAsia="zh-CN" w:bidi="hi-IN"/>
        </w:rPr>
        <w:t>It is used to print the character counts.</w:t>
      </w:r>
    </w:p>
    <w:p w14:paraId="61AAF58F" w14:textId="77777777" w:rsidR="00D65AE4" w:rsidRDefault="00D65AE4">
      <w:pPr>
        <w:spacing w:after="160" w:line="259" w:lineRule="auto"/>
        <w:rPr>
          <w:b/>
          <w:color w:val="273239"/>
          <w:sz w:val="28"/>
          <w:szCs w:val="28"/>
          <w:lang w:val="en-IN" w:eastAsia="zh-CN" w:bidi="hi-IN"/>
        </w:rPr>
      </w:pPr>
    </w:p>
    <w:p w14:paraId="769B5E71" w14:textId="77777777" w:rsidR="00D65AE4" w:rsidRDefault="0013507C">
      <w:pPr>
        <w:spacing w:after="160" w:line="259" w:lineRule="auto"/>
        <w:rPr>
          <w:b/>
          <w:color w:val="273239"/>
          <w:sz w:val="28"/>
          <w:szCs w:val="28"/>
          <w:lang w:val="en-IN" w:eastAsia="zh-CN" w:bidi="hi-IN"/>
        </w:rPr>
      </w:pPr>
      <w:r>
        <w:rPr>
          <w:noProof/>
        </w:rPr>
        <w:drawing>
          <wp:anchor distT="0" distB="0" distL="0" distR="0" simplePos="0" relativeHeight="251677696" behindDoc="0" locked="0" layoutInCell="1" allowOverlap="1" wp14:anchorId="3C5D0C25" wp14:editId="58A7C82C">
            <wp:simplePos x="0" y="0"/>
            <wp:positionH relativeFrom="column">
              <wp:posOffset>-19050</wp:posOffset>
            </wp:positionH>
            <wp:positionV relativeFrom="paragraph">
              <wp:posOffset>-86360</wp:posOffset>
            </wp:positionV>
            <wp:extent cx="3267075" cy="1390650"/>
            <wp:effectExtent l="0" t="0" r="0" b="0"/>
            <wp:wrapSquare wrapText="largest"/>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116"/>
                    <a:stretch>
                      <a:fillRect/>
                    </a:stretch>
                  </pic:blipFill>
                  <pic:spPr bwMode="auto">
                    <a:xfrm>
                      <a:off x="0" y="0"/>
                      <a:ext cx="3267075" cy="1390650"/>
                    </a:xfrm>
                    <a:prstGeom prst="rect">
                      <a:avLst/>
                    </a:prstGeom>
                  </pic:spPr>
                </pic:pic>
              </a:graphicData>
            </a:graphic>
          </wp:anchor>
        </w:drawing>
      </w:r>
    </w:p>
    <w:p w14:paraId="4182F9AE" w14:textId="77777777" w:rsidR="00D65AE4" w:rsidRDefault="00D65AE4">
      <w:pPr>
        <w:spacing w:after="160" w:line="259" w:lineRule="auto"/>
        <w:rPr>
          <w:b/>
          <w:color w:val="273239"/>
          <w:sz w:val="28"/>
          <w:szCs w:val="28"/>
          <w:lang w:val="en-IN" w:eastAsia="zh-CN" w:bidi="hi-IN"/>
        </w:rPr>
      </w:pPr>
    </w:p>
    <w:p w14:paraId="58B15FF3" w14:textId="77777777" w:rsidR="00D65AE4" w:rsidRDefault="00D65AE4">
      <w:pPr>
        <w:spacing w:after="160" w:line="259" w:lineRule="auto"/>
        <w:rPr>
          <w:b/>
          <w:color w:val="273239"/>
          <w:sz w:val="28"/>
          <w:szCs w:val="28"/>
          <w:lang w:val="en-IN" w:eastAsia="zh-CN" w:bidi="hi-IN"/>
        </w:rPr>
      </w:pPr>
    </w:p>
    <w:p w14:paraId="27BAE204" w14:textId="77777777" w:rsidR="00D65AE4" w:rsidRDefault="00D65AE4">
      <w:pPr>
        <w:spacing w:after="160" w:line="259" w:lineRule="auto"/>
        <w:ind w:left="720"/>
        <w:rPr>
          <w:b/>
          <w:sz w:val="28"/>
          <w:szCs w:val="28"/>
          <w:lang w:val="en-IN" w:eastAsia="zh-CN" w:bidi="hi-IN"/>
        </w:rPr>
      </w:pPr>
    </w:p>
    <w:p w14:paraId="477D8D24" w14:textId="4B77AF7D" w:rsidR="00D65AE4" w:rsidRDefault="00D65AE4">
      <w:pPr>
        <w:spacing w:after="160" w:line="259" w:lineRule="auto"/>
        <w:jc w:val="center"/>
        <w:rPr>
          <w:rFonts w:ascii="Calibri" w:eastAsia="Calibri" w:hAnsi="Calibri" w:cs="Calibri"/>
          <w:sz w:val="22"/>
          <w:szCs w:val="22"/>
          <w:lang w:val="en-IN" w:eastAsia="zh-CN" w:bidi="hi-IN"/>
        </w:rPr>
      </w:pPr>
    </w:p>
    <w:p w14:paraId="499420AE" w14:textId="52B69DFC" w:rsidR="00566E5E" w:rsidRDefault="00566E5E">
      <w:pPr>
        <w:spacing w:after="160" w:line="259" w:lineRule="auto"/>
        <w:jc w:val="center"/>
        <w:rPr>
          <w:rFonts w:ascii="Calibri" w:eastAsia="Calibri" w:hAnsi="Calibri" w:cs="Calibri"/>
          <w:sz w:val="22"/>
          <w:szCs w:val="22"/>
          <w:lang w:val="en-IN" w:eastAsia="zh-CN" w:bidi="hi-IN"/>
        </w:rPr>
      </w:pPr>
    </w:p>
    <w:p w14:paraId="42D7A02B" w14:textId="6528605E" w:rsidR="00566E5E" w:rsidRDefault="00566E5E">
      <w:pPr>
        <w:spacing w:after="160" w:line="259" w:lineRule="auto"/>
        <w:jc w:val="center"/>
        <w:rPr>
          <w:rFonts w:ascii="Calibri" w:eastAsia="Calibri" w:hAnsi="Calibri" w:cs="Calibri"/>
          <w:sz w:val="22"/>
          <w:szCs w:val="22"/>
          <w:lang w:val="en-IN" w:eastAsia="zh-CN" w:bidi="hi-IN"/>
        </w:rPr>
      </w:pPr>
    </w:p>
    <w:p w14:paraId="5905F2AE" w14:textId="543BD2B4" w:rsidR="00566E5E" w:rsidRDefault="00566E5E">
      <w:pPr>
        <w:spacing w:after="160" w:line="259" w:lineRule="auto"/>
        <w:jc w:val="center"/>
        <w:rPr>
          <w:rFonts w:ascii="Calibri" w:eastAsia="Calibri" w:hAnsi="Calibri" w:cs="Calibri"/>
          <w:sz w:val="22"/>
          <w:szCs w:val="22"/>
          <w:lang w:val="en-IN" w:eastAsia="zh-CN" w:bidi="hi-IN"/>
        </w:rPr>
      </w:pPr>
    </w:p>
    <w:p w14:paraId="160F26E6" w14:textId="5E54016C" w:rsidR="00566E5E" w:rsidRDefault="00566E5E">
      <w:pPr>
        <w:spacing w:after="160" w:line="259" w:lineRule="auto"/>
        <w:jc w:val="center"/>
        <w:rPr>
          <w:rFonts w:ascii="Calibri" w:eastAsia="Calibri" w:hAnsi="Calibri" w:cs="Calibri"/>
          <w:sz w:val="22"/>
          <w:szCs w:val="22"/>
          <w:lang w:val="en-IN" w:eastAsia="zh-CN" w:bidi="hi-IN"/>
        </w:rPr>
      </w:pPr>
    </w:p>
    <w:p w14:paraId="57C76B18" w14:textId="18644FE9" w:rsidR="00566E5E" w:rsidRDefault="00566E5E">
      <w:pPr>
        <w:spacing w:after="160" w:line="259" w:lineRule="auto"/>
        <w:jc w:val="center"/>
        <w:rPr>
          <w:rFonts w:ascii="Calibri" w:eastAsia="Calibri" w:hAnsi="Calibri" w:cs="Calibri"/>
          <w:sz w:val="22"/>
          <w:szCs w:val="22"/>
          <w:lang w:val="en-IN" w:eastAsia="zh-CN" w:bidi="hi-IN"/>
        </w:rPr>
      </w:pPr>
    </w:p>
    <w:p w14:paraId="5B5A6F77" w14:textId="37730F8F" w:rsidR="00566E5E" w:rsidRDefault="00566E5E">
      <w:pPr>
        <w:spacing w:after="160" w:line="259" w:lineRule="auto"/>
        <w:jc w:val="center"/>
        <w:rPr>
          <w:rFonts w:ascii="Calibri" w:eastAsia="Calibri" w:hAnsi="Calibri" w:cs="Calibri"/>
          <w:sz w:val="22"/>
          <w:szCs w:val="22"/>
          <w:lang w:val="en-IN" w:eastAsia="zh-CN" w:bidi="hi-IN"/>
        </w:rPr>
      </w:pPr>
    </w:p>
    <w:p w14:paraId="5428A6EE" w14:textId="3698EB54" w:rsidR="00566E5E" w:rsidRDefault="00566E5E">
      <w:pPr>
        <w:spacing w:after="160" w:line="259" w:lineRule="auto"/>
        <w:jc w:val="center"/>
        <w:rPr>
          <w:rFonts w:ascii="Calibri" w:eastAsia="Calibri" w:hAnsi="Calibri" w:cs="Calibri"/>
          <w:sz w:val="22"/>
          <w:szCs w:val="22"/>
          <w:lang w:val="en-IN" w:eastAsia="zh-CN" w:bidi="hi-IN"/>
        </w:rPr>
      </w:pPr>
    </w:p>
    <w:p w14:paraId="2388BA74" w14:textId="4F65ABD0" w:rsidR="00566E5E" w:rsidRDefault="00566E5E">
      <w:pPr>
        <w:spacing w:after="160" w:line="259" w:lineRule="auto"/>
        <w:jc w:val="center"/>
        <w:rPr>
          <w:rFonts w:ascii="Calibri" w:eastAsia="Calibri" w:hAnsi="Calibri" w:cs="Calibri"/>
          <w:sz w:val="22"/>
          <w:szCs w:val="22"/>
          <w:lang w:val="en-IN" w:eastAsia="zh-CN" w:bidi="hi-IN"/>
        </w:rPr>
      </w:pPr>
    </w:p>
    <w:p w14:paraId="0A7D22D5" w14:textId="7DADF7CD" w:rsidR="00566E5E" w:rsidRDefault="00566E5E">
      <w:pPr>
        <w:spacing w:after="160" w:line="259" w:lineRule="auto"/>
        <w:jc w:val="center"/>
        <w:rPr>
          <w:rFonts w:ascii="Calibri" w:eastAsia="Calibri" w:hAnsi="Calibri" w:cs="Calibri"/>
          <w:sz w:val="22"/>
          <w:szCs w:val="22"/>
          <w:lang w:val="en-IN" w:eastAsia="zh-CN" w:bidi="hi-IN"/>
        </w:rPr>
      </w:pPr>
    </w:p>
    <w:p w14:paraId="16087D0B" w14:textId="5EB1D55A" w:rsidR="00566E5E" w:rsidRDefault="00566E5E">
      <w:pPr>
        <w:spacing w:after="160" w:line="259" w:lineRule="auto"/>
        <w:jc w:val="center"/>
        <w:rPr>
          <w:rFonts w:ascii="Calibri" w:eastAsia="Calibri" w:hAnsi="Calibri" w:cs="Calibri"/>
          <w:sz w:val="22"/>
          <w:szCs w:val="22"/>
          <w:lang w:val="en-IN" w:eastAsia="zh-CN" w:bidi="hi-IN"/>
        </w:rPr>
      </w:pPr>
    </w:p>
    <w:p w14:paraId="6752CD09" w14:textId="6E90CF53" w:rsidR="00566E5E" w:rsidRDefault="00566E5E">
      <w:pPr>
        <w:spacing w:after="160" w:line="259" w:lineRule="auto"/>
        <w:jc w:val="center"/>
        <w:rPr>
          <w:rFonts w:ascii="Calibri" w:eastAsia="Calibri" w:hAnsi="Calibri" w:cs="Calibri"/>
          <w:sz w:val="22"/>
          <w:szCs w:val="22"/>
          <w:lang w:val="en-IN" w:eastAsia="zh-CN" w:bidi="hi-IN"/>
        </w:rPr>
      </w:pPr>
    </w:p>
    <w:p w14:paraId="446E8310" w14:textId="5EA6C378" w:rsidR="00566E5E" w:rsidRDefault="00566E5E">
      <w:pPr>
        <w:spacing w:after="160" w:line="259" w:lineRule="auto"/>
        <w:jc w:val="center"/>
        <w:rPr>
          <w:rFonts w:ascii="Calibri" w:eastAsia="Calibri" w:hAnsi="Calibri" w:cs="Calibri"/>
          <w:sz w:val="22"/>
          <w:szCs w:val="22"/>
          <w:lang w:val="en-IN" w:eastAsia="zh-CN" w:bidi="hi-IN"/>
        </w:rPr>
      </w:pPr>
    </w:p>
    <w:p w14:paraId="3EA5B773" w14:textId="767B7CFB" w:rsidR="00566E5E" w:rsidRDefault="00566E5E">
      <w:pPr>
        <w:spacing w:after="160" w:line="259" w:lineRule="auto"/>
        <w:jc w:val="center"/>
        <w:rPr>
          <w:rFonts w:ascii="Calibri" w:eastAsia="Calibri" w:hAnsi="Calibri" w:cs="Calibri"/>
          <w:sz w:val="22"/>
          <w:szCs w:val="22"/>
          <w:lang w:val="en-IN" w:eastAsia="zh-CN" w:bidi="hi-IN"/>
        </w:rPr>
      </w:pPr>
    </w:p>
    <w:p w14:paraId="7A76B0F3" w14:textId="366F5F93" w:rsidR="00566E5E" w:rsidRDefault="00566E5E">
      <w:pPr>
        <w:spacing w:after="160" w:line="259" w:lineRule="auto"/>
        <w:jc w:val="center"/>
        <w:rPr>
          <w:rFonts w:ascii="Calibri" w:eastAsia="Calibri" w:hAnsi="Calibri" w:cs="Calibri"/>
          <w:sz w:val="22"/>
          <w:szCs w:val="22"/>
          <w:lang w:val="en-IN" w:eastAsia="zh-CN" w:bidi="hi-IN"/>
        </w:rPr>
      </w:pPr>
    </w:p>
    <w:p w14:paraId="69B269A2" w14:textId="7C8B66E1" w:rsidR="00566E5E" w:rsidRDefault="00566E5E">
      <w:pPr>
        <w:spacing w:after="160" w:line="259" w:lineRule="auto"/>
        <w:jc w:val="center"/>
        <w:rPr>
          <w:rFonts w:ascii="Calibri" w:eastAsia="Calibri" w:hAnsi="Calibri" w:cs="Calibri"/>
          <w:sz w:val="22"/>
          <w:szCs w:val="22"/>
          <w:lang w:val="en-IN" w:eastAsia="zh-CN" w:bidi="hi-IN"/>
        </w:rPr>
      </w:pPr>
    </w:p>
    <w:p w14:paraId="0AF6CFAF" w14:textId="398A2F7C" w:rsidR="00566E5E" w:rsidRDefault="00566E5E">
      <w:pPr>
        <w:spacing w:after="160" w:line="259" w:lineRule="auto"/>
        <w:jc w:val="center"/>
        <w:rPr>
          <w:rFonts w:ascii="Calibri" w:eastAsia="Calibri" w:hAnsi="Calibri" w:cs="Calibri"/>
          <w:sz w:val="22"/>
          <w:szCs w:val="22"/>
          <w:lang w:val="en-IN" w:eastAsia="zh-CN" w:bidi="hi-IN"/>
        </w:rPr>
      </w:pPr>
    </w:p>
    <w:p w14:paraId="054C89C2" w14:textId="77777777" w:rsidR="00566E5E" w:rsidRDefault="00566E5E">
      <w:pPr>
        <w:spacing w:after="160" w:line="259" w:lineRule="auto"/>
        <w:jc w:val="center"/>
        <w:rPr>
          <w:rFonts w:ascii="Calibri" w:eastAsia="Calibri" w:hAnsi="Calibri" w:cs="Calibri"/>
          <w:sz w:val="22"/>
          <w:szCs w:val="22"/>
          <w:lang w:val="en-IN" w:eastAsia="zh-CN" w:bidi="hi-IN"/>
        </w:rPr>
      </w:pPr>
    </w:p>
    <w:p w14:paraId="369C882D" w14:textId="45C05F14" w:rsidR="00D65AE4" w:rsidRDefault="00884F8D">
      <w:pPr>
        <w:pBdr>
          <w:top w:val="single" w:sz="8" w:space="2" w:color="000001"/>
        </w:pBdr>
        <w:spacing w:after="160" w:line="259" w:lineRule="auto"/>
        <w:rPr>
          <w:rFonts w:ascii="Calibri" w:eastAsia="Calibri" w:hAnsi="Calibri" w:cs="Calibri"/>
          <w:sz w:val="22"/>
          <w:szCs w:val="22"/>
          <w:lang w:val="en-IN" w:eastAsia="en-IN" w:bidi="ml-IN"/>
        </w:rPr>
      </w:pPr>
      <w:r>
        <w:rPr>
          <w:noProof/>
        </w:rPr>
        <w:lastRenderedPageBreak/>
        <mc:AlternateContent>
          <mc:Choice Requires="wps">
            <w:drawing>
              <wp:anchor distT="0" distB="0" distL="114300" distR="114300" simplePos="0" relativeHeight="251679744" behindDoc="0" locked="0" layoutInCell="1" allowOverlap="1" wp14:anchorId="37B72CEE" wp14:editId="511FA316">
                <wp:simplePos x="0" y="0"/>
                <wp:positionH relativeFrom="column">
                  <wp:posOffset>3924300</wp:posOffset>
                </wp:positionH>
                <wp:positionV relativeFrom="paragraph">
                  <wp:posOffset>241300</wp:posOffset>
                </wp:positionV>
                <wp:extent cx="2346325" cy="1574800"/>
                <wp:effectExtent l="15240" t="14605" r="10160" b="10795"/>
                <wp:wrapSquare wrapText="bothSides"/>
                <wp:docPr id="154727406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1574800"/>
                        </a:xfrm>
                        <a:prstGeom prst="rect">
                          <a:avLst/>
                        </a:prstGeom>
                        <a:solidFill>
                          <a:srgbClr val="FFFFFF"/>
                        </a:solidFill>
                        <a:ln w="12573">
                          <a:solidFill>
                            <a:srgbClr val="C0504D"/>
                          </a:solidFill>
                          <a:miter lim="800000"/>
                          <a:headEnd type="none" w="sm" len="sm"/>
                          <a:tailEnd type="none" w="sm" len="sm"/>
                        </a:ln>
                      </wps:spPr>
                      <wps:txbx>
                        <w:txbxContent>
                          <w:p w14:paraId="53FE58F7" w14:textId="77777777" w:rsidR="00D65AE4" w:rsidRDefault="00D65AE4">
                            <w:pPr>
                              <w:spacing w:after="160"/>
                            </w:pPr>
                          </w:p>
                          <w:p w14:paraId="5FA7EC1F" w14:textId="77777777" w:rsidR="00D65AE4" w:rsidRDefault="0013507C">
                            <w:pPr>
                              <w:spacing w:after="160"/>
                            </w:pPr>
                            <w:r>
                              <w:rPr>
                                <w:rFonts w:ascii="Calibri" w:eastAsia="Calibri" w:hAnsi="Calibri" w:cs="Calibri"/>
                                <w:b/>
                                <w:color w:val="000000"/>
                                <w:sz w:val="22"/>
                              </w:rPr>
                              <w:t>Name: Neha Antony</w:t>
                            </w:r>
                          </w:p>
                          <w:p w14:paraId="481A4CC9" w14:textId="77777777" w:rsidR="00D65AE4" w:rsidRDefault="0013507C">
                            <w:pPr>
                              <w:spacing w:after="160"/>
                            </w:pPr>
                            <w:r>
                              <w:rPr>
                                <w:rFonts w:ascii="Calibri" w:eastAsia="Calibri" w:hAnsi="Calibri" w:cs="Calibri"/>
                                <w:b/>
                                <w:color w:val="000000"/>
                                <w:sz w:val="22"/>
                              </w:rPr>
                              <w:t>Roll No:23</w:t>
                            </w:r>
                          </w:p>
                          <w:p w14:paraId="34008799" w14:textId="77777777" w:rsidR="00D65AE4" w:rsidRDefault="0013507C">
                            <w:pPr>
                              <w:spacing w:after="160"/>
                            </w:pPr>
                            <w:r>
                              <w:rPr>
                                <w:rFonts w:ascii="Calibri" w:eastAsia="Calibri" w:hAnsi="Calibri" w:cs="Calibri"/>
                                <w:b/>
                                <w:color w:val="000000"/>
                                <w:sz w:val="22"/>
                              </w:rPr>
                              <w:t>Batch: MCA -B</w:t>
                            </w:r>
                          </w:p>
                          <w:p w14:paraId="135EC47D" w14:textId="77777777" w:rsidR="00D65AE4" w:rsidRDefault="0013507C">
                            <w:pPr>
                              <w:spacing w:after="160"/>
                            </w:pPr>
                            <w:r>
                              <w:rPr>
                                <w:rFonts w:ascii="Calibri" w:eastAsia="Calibri" w:hAnsi="Calibri" w:cs="Calibri"/>
                                <w:b/>
                                <w:color w:val="000000"/>
                                <w:sz w:val="22"/>
                              </w:rPr>
                              <w:t>Date:25-04-2022</w:t>
                            </w:r>
                          </w:p>
                          <w:p w14:paraId="35A4A2F6" w14:textId="77777777" w:rsidR="00D65AE4" w:rsidRDefault="00D65AE4">
                            <w:pPr>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7B72CEE" id="Text Box 11" o:spid="_x0000_s1036" type="#_x0000_t202" style="position:absolute;margin-left:309pt;margin-top:19pt;width:184.75pt;height:1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" strokecolor="#c0504d" strokeweight=".99pt">
                <v:stroke startarrowwidth="narrow" startarrowlength="short" endarrowwidth="narrow" endarrowlength="short"/>
                <v:textbox>
                  <w:txbxContent>
                    <w:p w14:paraId="53FE58F7" w14:textId="77777777" w:rsidR="00D65AE4" w:rsidRDefault="00D65AE4">
                      <w:pPr>
                        <w:spacing w:after="160"/>
                      </w:pPr>
                    </w:p>
                    <w:p w14:paraId="5FA7EC1F" w14:textId="77777777" w:rsidR="00D65AE4" w:rsidRDefault="0013507C">
                      <w:pPr>
                        <w:spacing w:after="160"/>
                      </w:pPr>
                      <w:r>
                        <w:rPr>
                          <w:rFonts w:ascii="Calibri" w:eastAsia="Calibri" w:hAnsi="Calibri" w:cs="Calibri"/>
                          <w:b/>
                          <w:color w:val="000000"/>
                          <w:sz w:val="22"/>
                        </w:rPr>
                        <w:t>Name: Neha Antony</w:t>
                      </w:r>
                    </w:p>
                    <w:p w14:paraId="481A4CC9" w14:textId="77777777" w:rsidR="00D65AE4" w:rsidRDefault="0013507C">
                      <w:pPr>
                        <w:spacing w:after="160"/>
                      </w:pPr>
                      <w:r>
                        <w:rPr>
                          <w:rFonts w:ascii="Calibri" w:eastAsia="Calibri" w:hAnsi="Calibri" w:cs="Calibri"/>
                          <w:b/>
                          <w:color w:val="000000"/>
                          <w:sz w:val="22"/>
                        </w:rPr>
                        <w:t>Roll No:23</w:t>
                      </w:r>
                    </w:p>
                    <w:p w14:paraId="34008799" w14:textId="77777777" w:rsidR="00D65AE4" w:rsidRDefault="0013507C">
                      <w:pPr>
                        <w:spacing w:after="160"/>
                      </w:pPr>
                      <w:r>
                        <w:rPr>
                          <w:rFonts w:ascii="Calibri" w:eastAsia="Calibri" w:hAnsi="Calibri" w:cs="Calibri"/>
                          <w:b/>
                          <w:color w:val="000000"/>
                          <w:sz w:val="22"/>
                        </w:rPr>
                        <w:t>Batch: MCA -B</w:t>
                      </w:r>
                    </w:p>
                    <w:p w14:paraId="135EC47D" w14:textId="77777777" w:rsidR="00D65AE4" w:rsidRDefault="0013507C">
                      <w:pPr>
                        <w:spacing w:after="160"/>
                      </w:pPr>
                      <w:r>
                        <w:rPr>
                          <w:rFonts w:ascii="Calibri" w:eastAsia="Calibri" w:hAnsi="Calibri" w:cs="Calibri"/>
                          <w:b/>
                          <w:color w:val="000000"/>
                          <w:sz w:val="22"/>
                        </w:rPr>
                        <w:t>Date:25-04-2022</w:t>
                      </w:r>
                    </w:p>
                    <w:p w14:paraId="35A4A2F6" w14:textId="77777777" w:rsidR="00D65AE4" w:rsidRDefault="00D65AE4">
                      <w:pPr>
                        <w:spacing w:after="160"/>
                      </w:pPr>
                    </w:p>
                  </w:txbxContent>
                </v:textbox>
                <w10:wrap type="square"/>
              </v:shape>
            </w:pict>
          </mc:Fallback>
        </mc:AlternateContent>
      </w:r>
    </w:p>
    <w:p w14:paraId="438851A0" w14:textId="644D858E" w:rsidR="00D65AE4" w:rsidRPr="00566E5E" w:rsidRDefault="0013507C" w:rsidP="00566E5E">
      <w:pPr>
        <w:spacing w:after="160" w:line="259" w:lineRule="auto"/>
        <w:jc w:val="both"/>
        <w:rPr>
          <w:rFonts w:ascii="Calibri" w:eastAsia="Calibri" w:hAnsi="Calibri" w:cs="Calibri"/>
          <w:b/>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5FB04442" w14:textId="77777777" w:rsidR="00D65AE4" w:rsidRDefault="0013507C">
      <w:pPr>
        <w:spacing w:after="160" w:line="259" w:lineRule="auto"/>
        <w:rPr>
          <w:b/>
          <w:sz w:val="28"/>
          <w:szCs w:val="28"/>
          <w:u w:val="single"/>
          <w:lang w:val="en-IN" w:eastAsia="en-IN" w:bidi="ml-IN"/>
        </w:rPr>
      </w:pPr>
      <w:r>
        <w:rPr>
          <w:b/>
          <w:sz w:val="28"/>
          <w:szCs w:val="28"/>
          <w:u w:val="single"/>
          <w:lang w:val="en-IN" w:eastAsia="en-IN" w:bidi="ml-IN"/>
        </w:rPr>
        <w:t>Aim</w:t>
      </w:r>
    </w:p>
    <w:p w14:paraId="08378FB7" w14:textId="77777777" w:rsidR="00D65AE4" w:rsidRDefault="0013507C">
      <w:pPr>
        <w:spacing w:after="160" w:line="259" w:lineRule="auto"/>
        <w:rPr>
          <w:rFonts w:ascii="Calibri" w:eastAsia="Calibri" w:hAnsi="Calibri" w:cs="Calibri"/>
          <w:sz w:val="22"/>
          <w:szCs w:val="22"/>
          <w:lang w:val="en-IN" w:eastAsia="en-IN" w:bidi="ml-IN"/>
        </w:rPr>
      </w:pPr>
      <w:proofErr w:type="spellStart"/>
      <w:r>
        <w:rPr>
          <w:sz w:val="28"/>
          <w:szCs w:val="28"/>
          <w:lang w:val="en-IN" w:eastAsia="en-IN" w:bidi="ml-IN"/>
        </w:rPr>
        <w:t>Familarization</w:t>
      </w:r>
      <w:proofErr w:type="spellEnd"/>
      <w:r>
        <w:rPr>
          <w:sz w:val="28"/>
          <w:szCs w:val="28"/>
          <w:lang w:val="en-IN" w:eastAsia="en-IN" w:bidi="ml-IN"/>
        </w:rPr>
        <w:t xml:space="preserve"> of </w:t>
      </w:r>
      <w:proofErr w:type="spellStart"/>
      <w:r>
        <w:rPr>
          <w:sz w:val="28"/>
          <w:szCs w:val="28"/>
          <w:lang w:val="en-IN" w:eastAsia="en-IN" w:bidi="ml-IN"/>
        </w:rPr>
        <w:t>linux</w:t>
      </w:r>
      <w:proofErr w:type="spellEnd"/>
      <w:r>
        <w:rPr>
          <w:sz w:val="28"/>
          <w:szCs w:val="28"/>
          <w:lang w:val="en-IN" w:eastAsia="en-IN" w:bidi="ml-IN"/>
        </w:rPr>
        <w:t xml:space="preserve"> commands</w:t>
      </w:r>
    </w:p>
    <w:p w14:paraId="56911CFF" w14:textId="77777777" w:rsidR="00D65AE4" w:rsidRDefault="00D65AE4">
      <w:pPr>
        <w:spacing w:after="160" w:line="259" w:lineRule="auto"/>
        <w:rPr>
          <w:sz w:val="28"/>
          <w:szCs w:val="28"/>
          <w:lang w:val="en-IN" w:eastAsia="en-IN" w:bidi="ml-IN"/>
        </w:rPr>
      </w:pPr>
    </w:p>
    <w:p w14:paraId="18124159" w14:textId="77777777" w:rsidR="00D65AE4" w:rsidRDefault="0013507C">
      <w:pPr>
        <w:spacing w:after="160" w:line="259" w:lineRule="auto"/>
        <w:rPr>
          <w:rFonts w:ascii="Calibri" w:eastAsia="Calibri" w:hAnsi="Calibri" w:cs="Calibri"/>
          <w:sz w:val="22"/>
          <w:szCs w:val="22"/>
          <w:lang w:val="en-IN" w:eastAsia="en-IN" w:bidi="ml-IN"/>
        </w:rPr>
      </w:pPr>
      <w:r>
        <w:rPr>
          <w:b/>
          <w:sz w:val="28"/>
          <w:szCs w:val="28"/>
          <w:u w:val="single"/>
          <w:lang w:val="en-IN" w:eastAsia="en-IN" w:bidi="ml-IN"/>
        </w:rPr>
        <w:t>Procedure</w:t>
      </w:r>
    </w:p>
    <w:p w14:paraId="0F61BD97" w14:textId="77777777" w:rsidR="00D65AE4" w:rsidRDefault="0013507C">
      <w:pPr>
        <w:numPr>
          <w:ilvl w:val="0"/>
          <w:numId w:val="4"/>
        </w:numPr>
        <w:spacing w:after="160" w:line="259" w:lineRule="auto"/>
        <w:rPr>
          <w:lang w:val="en-IN" w:eastAsia="en-IN" w:bidi="ml-IN"/>
        </w:rPr>
      </w:pPr>
      <w:proofErr w:type="spellStart"/>
      <w:r>
        <w:rPr>
          <w:b/>
          <w:sz w:val="30"/>
          <w:szCs w:val="30"/>
          <w:lang w:val="en-IN" w:eastAsia="en-IN" w:bidi="ml-IN"/>
        </w:rPr>
        <w:t>useradd</w:t>
      </w:r>
      <w:proofErr w:type="spellEnd"/>
    </w:p>
    <w:p w14:paraId="33B2FD8F" w14:textId="77777777" w:rsidR="00D65AE4" w:rsidRDefault="0013507C">
      <w:pPr>
        <w:spacing w:after="160" w:line="259" w:lineRule="auto"/>
        <w:ind w:left="720"/>
        <w:rPr>
          <w:color w:val="273239"/>
          <w:sz w:val="28"/>
          <w:szCs w:val="28"/>
          <w:lang w:val="en-IN" w:eastAsia="en-IN" w:bidi="ml-IN"/>
        </w:rPr>
      </w:pPr>
      <w:proofErr w:type="spellStart"/>
      <w:r>
        <w:rPr>
          <w:color w:val="273239"/>
          <w:sz w:val="28"/>
          <w:szCs w:val="28"/>
          <w:lang w:val="en-IN" w:eastAsia="en-IN" w:bidi="ml-IN"/>
        </w:rPr>
        <w:t>useradd</w:t>
      </w:r>
      <w:proofErr w:type="spellEnd"/>
      <w:r>
        <w:rPr>
          <w:color w:val="273239"/>
          <w:sz w:val="30"/>
          <w:szCs w:val="30"/>
          <w:lang w:val="en-IN" w:eastAsia="en-IN" w:bidi="ml-IN"/>
        </w:rPr>
        <w:t> </w:t>
      </w:r>
      <w:r>
        <w:rPr>
          <w:color w:val="273239"/>
          <w:sz w:val="28"/>
          <w:szCs w:val="28"/>
          <w:lang w:val="en-IN" w:eastAsia="en-IN" w:bidi="ml-IN"/>
        </w:rPr>
        <w:t>is a command in Linux that is used to add user accounts to your system</w:t>
      </w:r>
    </w:p>
    <w:p w14:paraId="74B61729" w14:textId="77777777" w:rsidR="00D65AE4" w:rsidRDefault="0013507C">
      <w:pPr>
        <w:spacing w:after="160" w:line="259" w:lineRule="auto"/>
        <w:rPr>
          <w:color w:val="273239"/>
          <w:sz w:val="28"/>
          <w:szCs w:val="28"/>
          <w:lang w:val="en-IN" w:eastAsia="en-IN" w:bidi="ml-IN"/>
        </w:rPr>
      </w:pPr>
      <w:r>
        <w:rPr>
          <w:color w:val="273239"/>
          <w:sz w:val="28"/>
          <w:szCs w:val="28"/>
          <w:lang w:val="en-IN" w:eastAsia="en-IN" w:bidi="ml-IN"/>
        </w:rPr>
        <w:t xml:space="preserve">              Output</w:t>
      </w:r>
    </w:p>
    <w:p w14:paraId="08A3734A" w14:textId="77777777" w:rsidR="00D65AE4" w:rsidRDefault="0013507C">
      <w:pPr>
        <w:spacing w:after="160" w:line="259" w:lineRule="auto"/>
        <w:ind w:left="720"/>
        <w:rPr>
          <w:color w:val="273239"/>
          <w:sz w:val="28"/>
          <w:szCs w:val="28"/>
          <w:lang w:val="en-IN" w:eastAsia="en-IN" w:bidi="ml-IN"/>
        </w:rPr>
      </w:pPr>
      <w:r>
        <w:rPr>
          <w:noProof/>
        </w:rPr>
        <w:drawing>
          <wp:anchor distT="0" distB="0" distL="0" distR="0" simplePos="0" relativeHeight="251680768" behindDoc="0" locked="0" layoutInCell="1" allowOverlap="1" wp14:anchorId="0943845A" wp14:editId="7E3914A8">
            <wp:simplePos x="0" y="0"/>
            <wp:positionH relativeFrom="column">
              <wp:posOffset>419100</wp:posOffset>
            </wp:positionH>
            <wp:positionV relativeFrom="paragraph">
              <wp:posOffset>635</wp:posOffset>
            </wp:positionV>
            <wp:extent cx="3609975" cy="685800"/>
            <wp:effectExtent l="0" t="0" r="0" b="0"/>
            <wp:wrapSquare wrapText="bothSides"/>
            <wp:docPr id="522321150" name="image5.png"/>
            <wp:cNvGraphicFramePr/>
            <a:graphic xmlns:a="http://schemas.openxmlformats.org/drawingml/2006/main">
              <a:graphicData uri="http://schemas.openxmlformats.org/drawingml/2006/picture">
                <pic:pic xmlns:pic="http://schemas.openxmlformats.org/drawingml/2006/picture">
                  <pic:nvPicPr>
                    <pic:cNvPr id="522321150" name="image5.png"/>
                    <pic:cNvPicPr/>
                  </pic:nvPicPr>
                  <pic:blipFill>
                    <a:blip r:embed="rId117"/>
                    <a:stretch>
                      <a:fillRect/>
                    </a:stretch>
                  </pic:blipFill>
                  <pic:spPr>
                    <a:xfrm>
                      <a:off x="0" y="0"/>
                      <a:ext cx="3609975" cy="685800"/>
                    </a:xfrm>
                    <a:prstGeom prst="rect">
                      <a:avLst/>
                    </a:prstGeom>
                  </pic:spPr>
                </pic:pic>
              </a:graphicData>
            </a:graphic>
          </wp:anchor>
        </w:drawing>
      </w:r>
    </w:p>
    <w:p w14:paraId="018A86DF" w14:textId="77777777" w:rsidR="00D65AE4" w:rsidRDefault="00D65AE4">
      <w:pPr>
        <w:spacing w:after="160" w:line="259" w:lineRule="auto"/>
        <w:rPr>
          <w:color w:val="273239"/>
          <w:sz w:val="28"/>
          <w:szCs w:val="28"/>
          <w:lang w:val="en-IN" w:eastAsia="en-IN" w:bidi="ml-IN"/>
        </w:rPr>
      </w:pPr>
    </w:p>
    <w:p w14:paraId="3A64DA33" w14:textId="77777777" w:rsidR="00D65AE4" w:rsidRDefault="00D65AE4">
      <w:pPr>
        <w:spacing w:after="160" w:line="259" w:lineRule="auto"/>
        <w:ind w:left="720"/>
        <w:rPr>
          <w:lang w:val="en-IN" w:eastAsia="en-IN" w:bidi="ml-IN"/>
        </w:rPr>
      </w:pPr>
    </w:p>
    <w:p w14:paraId="4A13B16B" w14:textId="77777777" w:rsidR="00D65AE4" w:rsidRDefault="0013507C">
      <w:pPr>
        <w:numPr>
          <w:ilvl w:val="0"/>
          <w:numId w:val="4"/>
        </w:numPr>
        <w:spacing w:after="160" w:line="259" w:lineRule="auto"/>
        <w:rPr>
          <w:b/>
          <w:lang w:val="en-IN" w:eastAsia="en-IN" w:bidi="ml-IN"/>
        </w:rPr>
      </w:pPr>
      <w:r>
        <w:rPr>
          <w:b/>
          <w:color w:val="273239"/>
          <w:sz w:val="28"/>
          <w:szCs w:val="28"/>
          <w:lang w:val="en-IN" w:eastAsia="en-IN" w:bidi="ml-IN"/>
        </w:rPr>
        <w:t>passwd</w:t>
      </w:r>
    </w:p>
    <w:p w14:paraId="708A2179" w14:textId="77777777" w:rsidR="00D65AE4" w:rsidRDefault="0013507C">
      <w:pPr>
        <w:pBdr>
          <w:top w:val="nil"/>
          <w:left w:val="nil"/>
          <w:bottom w:val="nil"/>
          <w:right w:val="nil"/>
          <w:between w:val="nil"/>
        </w:pBdr>
        <w:spacing w:after="140" w:line="276" w:lineRule="auto"/>
        <w:ind w:left="720"/>
        <w:rPr>
          <w:color w:val="000000"/>
          <w:lang w:val="en-IN" w:eastAsia="en-IN" w:bidi="ml-IN"/>
        </w:rPr>
      </w:pPr>
      <w:r>
        <w:rPr>
          <w:color w:val="273239"/>
          <w:sz w:val="30"/>
          <w:szCs w:val="30"/>
          <w:lang w:val="en-IN" w:eastAsia="en-IN" w:bidi="ml-IN"/>
        </w:rPr>
        <w:t>passwd command in Linux is used to change the user account passwords. The root user reserves the privilege to change the password for any user on the system, while a normal user can only change the account password for his or her own account.</w:t>
      </w:r>
    </w:p>
    <w:p w14:paraId="7E33035C" w14:textId="77777777" w:rsidR="00D65AE4" w:rsidRDefault="0013507C">
      <w:pPr>
        <w:pBdr>
          <w:top w:val="nil"/>
          <w:left w:val="nil"/>
          <w:bottom w:val="nil"/>
          <w:right w:val="nil"/>
          <w:between w:val="nil"/>
        </w:pBdr>
        <w:spacing w:line="276" w:lineRule="auto"/>
        <w:rPr>
          <w:color w:val="000000"/>
          <w:lang w:val="en-IN" w:eastAsia="en-IN" w:bidi="ml-IN"/>
        </w:rPr>
      </w:pPr>
      <w:r>
        <w:rPr>
          <w:color w:val="273239"/>
          <w:sz w:val="30"/>
          <w:szCs w:val="30"/>
          <w:lang w:val="en-IN" w:eastAsia="en-IN" w:bidi="ml-IN"/>
        </w:rPr>
        <w:t xml:space="preserve">          Syntax:</w:t>
      </w:r>
    </w:p>
    <w:p w14:paraId="0614C98D" w14:textId="77777777" w:rsidR="00D65AE4" w:rsidRDefault="0013507C">
      <w:pPr>
        <w:pBdr>
          <w:top w:val="nil"/>
          <w:left w:val="nil"/>
          <w:bottom w:val="nil"/>
          <w:right w:val="nil"/>
          <w:between w:val="nil"/>
        </w:pBdr>
        <w:spacing w:after="150" w:line="259" w:lineRule="auto"/>
        <w:rPr>
          <w:color w:val="273239"/>
          <w:sz w:val="30"/>
          <w:szCs w:val="30"/>
          <w:lang w:val="en-IN" w:eastAsia="en-IN" w:bidi="ml-IN"/>
        </w:rPr>
      </w:pPr>
      <w:r>
        <w:rPr>
          <w:color w:val="273239"/>
          <w:sz w:val="30"/>
          <w:szCs w:val="30"/>
          <w:lang w:val="en-IN" w:eastAsia="en-IN" w:bidi="ml-IN"/>
        </w:rPr>
        <w:t xml:space="preserve">          passwd [options] [username] </w:t>
      </w:r>
    </w:p>
    <w:p w14:paraId="6684D3B4" w14:textId="77777777" w:rsidR="00D65AE4" w:rsidRDefault="0013507C">
      <w:pPr>
        <w:pBdr>
          <w:top w:val="nil"/>
          <w:left w:val="nil"/>
          <w:bottom w:val="nil"/>
          <w:right w:val="nil"/>
          <w:between w:val="nil"/>
        </w:pBdr>
        <w:spacing w:after="150" w:line="259" w:lineRule="auto"/>
        <w:rPr>
          <w:color w:val="273239"/>
          <w:sz w:val="30"/>
          <w:szCs w:val="30"/>
          <w:lang w:val="en-IN" w:eastAsia="en-IN" w:bidi="ml-IN"/>
        </w:rPr>
      </w:pPr>
      <w:r>
        <w:rPr>
          <w:color w:val="273239"/>
          <w:sz w:val="30"/>
          <w:szCs w:val="30"/>
          <w:lang w:val="en-IN" w:eastAsia="en-IN" w:bidi="ml-IN"/>
        </w:rPr>
        <w:t xml:space="preserve">     Output</w:t>
      </w:r>
    </w:p>
    <w:p w14:paraId="10BA840C" w14:textId="77777777" w:rsidR="00D65AE4" w:rsidRDefault="0013507C">
      <w:pPr>
        <w:pBdr>
          <w:top w:val="nil"/>
          <w:left w:val="nil"/>
          <w:bottom w:val="nil"/>
          <w:right w:val="nil"/>
          <w:between w:val="nil"/>
        </w:pBdr>
        <w:spacing w:after="150" w:line="259" w:lineRule="auto"/>
        <w:rPr>
          <w:color w:val="000000"/>
          <w:sz w:val="22"/>
          <w:szCs w:val="22"/>
          <w:lang w:val="en-IN" w:eastAsia="en-IN" w:bidi="ml-IN"/>
        </w:rPr>
      </w:pPr>
      <w:r>
        <w:rPr>
          <w:noProof/>
        </w:rPr>
        <w:drawing>
          <wp:anchor distT="0" distB="0" distL="0" distR="0" simplePos="0" relativeHeight="251681792" behindDoc="0" locked="0" layoutInCell="1" allowOverlap="1" wp14:anchorId="6EDA786D" wp14:editId="4E4AD021">
            <wp:simplePos x="0" y="0"/>
            <wp:positionH relativeFrom="column">
              <wp:posOffset>271145</wp:posOffset>
            </wp:positionH>
            <wp:positionV relativeFrom="paragraph">
              <wp:posOffset>-47624</wp:posOffset>
            </wp:positionV>
            <wp:extent cx="3562350" cy="657225"/>
            <wp:effectExtent l="0" t="0" r="0" b="0"/>
            <wp:wrapSquare wrapText="bothSides"/>
            <wp:docPr id="1090411443" name="image3.png"/>
            <wp:cNvGraphicFramePr/>
            <a:graphic xmlns:a="http://schemas.openxmlformats.org/drawingml/2006/main">
              <a:graphicData uri="http://schemas.openxmlformats.org/drawingml/2006/picture">
                <pic:pic xmlns:pic="http://schemas.openxmlformats.org/drawingml/2006/picture">
                  <pic:nvPicPr>
                    <pic:cNvPr id="1090411443" name="image3.png"/>
                    <pic:cNvPicPr/>
                  </pic:nvPicPr>
                  <pic:blipFill>
                    <a:blip r:embed="rId118"/>
                    <a:stretch>
                      <a:fillRect/>
                    </a:stretch>
                  </pic:blipFill>
                  <pic:spPr>
                    <a:xfrm>
                      <a:off x="0" y="0"/>
                      <a:ext cx="3562350" cy="657225"/>
                    </a:xfrm>
                    <a:prstGeom prst="rect">
                      <a:avLst/>
                    </a:prstGeom>
                  </pic:spPr>
                </pic:pic>
              </a:graphicData>
            </a:graphic>
          </wp:anchor>
        </w:drawing>
      </w:r>
    </w:p>
    <w:p w14:paraId="5E688A2A" w14:textId="77777777" w:rsidR="00D65AE4" w:rsidRDefault="00D65AE4">
      <w:pPr>
        <w:spacing w:after="160" w:line="259" w:lineRule="auto"/>
        <w:rPr>
          <w:color w:val="273239"/>
          <w:lang w:val="en-IN" w:eastAsia="en-IN" w:bidi="ml-IN"/>
        </w:rPr>
      </w:pPr>
    </w:p>
    <w:p w14:paraId="6B8943DF" w14:textId="77777777" w:rsidR="00D65AE4" w:rsidRDefault="00D65AE4">
      <w:pPr>
        <w:spacing w:after="160" w:line="259" w:lineRule="auto"/>
        <w:rPr>
          <w:color w:val="273239"/>
          <w:lang w:val="en-IN" w:eastAsia="en-IN" w:bidi="ml-IN"/>
        </w:rPr>
      </w:pPr>
    </w:p>
    <w:p w14:paraId="0BFDC152" w14:textId="77777777" w:rsidR="00D65AE4" w:rsidRDefault="0013507C">
      <w:pPr>
        <w:spacing w:after="160" w:line="259" w:lineRule="auto"/>
        <w:rPr>
          <w:b/>
          <w:sz w:val="30"/>
          <w:szCs w:val="30"/>
          <w:lang w:val="en-IN" w:eastAsia="en-IN" w:bidi="ml-IN"/>
        </w:rPr>
      </w:pPr>
      <w:r>
        <w:rPr>
          <w:b/>
          <w:color w:val="273239"/>
          <w:sz w:val="30"/>
          <w:szCs w:val="30"/>
          <w:lang w:val="en-IN" w:eastAsia="en-IN" w:bidi="ml-IN"/>
        </w:rPr>
        <w:t xml:space="preserve">3. </w:t>
      </w:r>
      <w:proofErr w:type="spellStart"/>
      <w:r>
        <w:rPr>
          <w:b/>
          <w:color w:val="273239"/>
          <w:sz w:val="30"/>
          <w:szCs w:val="30"/>
          <w:lang w:val="en-IN" w:eastAsia="en-IN" w:bidi="ml-IN"/>
        </w:rPr>
        <w:t>groupadd</w:t>
      </w:r>
      <w:proofErr w:type="spellEnd"/>
    </w:p>
    <w:p w14:paraId="20EE0B48" w14:textId="77777777" w:rsidR="00D65AE4" w:rsidRDefault="0013507C">
      <w:pPr>
        <w:spacing w:after="160" w:line="259" w:lineRule="auto"/>
        <w:rPr>
          <w:b/>
          <w:sz w:val="32"/>
          <w:szCs w:val="32"/>
          <w:lang w:val="en-IN" w:eastAsia="en-IN" w:bidi="ml-IN"/>
        </w:rPr>
      </w:pPr>
      <w:r>
        <w:rPr>
          <w:color w:val="273239"/>
          <w:sz w:val="26"/>
          <w:szCs w:val="26"/>
          <w:lang w:val="en-IN" w:eastAsia="en-IN" w:bidi="ml-IN"/>
        </w:rPr>
        <w:t> </w:t>
      </w:r>
      <w:proofErr w:type="spellStart"/>
      <w:r>
        <w:rPr>
          <w:color w:val="273239"/>
          <w:sz w:val="28"/>
          <w:szCs w:val="28"/>
          <w:lang w:val="en-IN" w:eastAsia="en-IN" w:bidi="ml-IN"/>
        </w:rPr>
        <w:t>groupadd</w:t>
      </w:r>
      <w:proofErr w:type="spellEnd"/>
      <w:r>
        <w:rPr>
          <w:b/>
          <w:color w:val="273239"/>
          <w:sz w:val="28"/>
          <w:szCs w:val="28"/>
          <w:lang w:val="en-IN" w:eastAsia="en-IN" w:bidi="ml-IN"/>
        </w:rPr>
        <w:t> </w:t>
      </w:r>
      <w:r>
        <w:rPr>
          <w:color w:val="273239"/>
          <w:sz w:val="28"/>
          <w:szCs w:val="28"/>
          <w:lang w:val="en-IN" w:eastAsia="en-IN" w:bidi="ml-IN"/>
        </w:rPr>
        <w:t>command is used to create a new user group. </w:t>
      </w:r>
    </w:p>
    <w:p w14:paraId="67338E3D" w14:textId="77777777" w:rsidR="00D65AE4" w:rsidRDefault="0013507C">
      <w:pPr>
        <w:pBdr>
          <w:top w:val="nil"/>
          <w:left w:val="nil"/>
          <w:bottom w:val="nil"/>
          <w:right w:val="nil"/>
          <w:between w:val="nil"/>
        </w:pBdr>
        <w:spacing w:after="140" w:line="276" w:lineRule="auto"/>
        <w:rPr>
          <w:b/>
          <w:color w:val="000000"/>
          <w:sz w:val="32"/>
          <w:szCs w:val="32"/>
          <w:lang w:val="en-IN" w:eastAsia="en-IN" w:bidi="ml-IN"/>
        </w:rPr>
      </w:pPr>
      <w:r>
        <w:rPr>
          <w:color w:val="273239"/>
          <w:sz w:val="30"/>
          <w:szCs w:val="30"/>
          <w:lang w:val="en-IN" w:eastAsia="en-IN" w:bidi="ml-IN"/>
        </w:rPr>
        <w:t>Syntax: </w:t>
      </w:r>
      <w:r>
        <w:rPr>
          <w:color w:val="273239"/>
          <w:sz w:val="30"/>
          <w:szCs w:val="30"/>
          <w:lang w:val="en-IN" w:eastAsia="en-IN" w:bidi="ml-IN"/>
        </w:rPr>
        <w:br/>
        <w:t> </w:t>
      </w:r>
    </w:p>
    <w:p w14:paraId="3FE4A622" w14:textId="77777777" w:rsidR="00D65AE4" w:rsidRDefault="0013507C">
      <w:pPr>
        <w:pBdr>
          <w:top w:val="nil"/>
          <w:left w:val="nil"/>
          <w:bottom w:val="nil"/>
          <w:right w:val="nil"/>
          <w:between w:val="nil"/>
        </w:pBdr>
        <w:spacing w:after="150" w:line="259" w:lineRule="auto"/>
        <w:rPr>
          <w:color w:val="273239"/>
          <w:sz w:val="28"/>
          <w:szCs w:val="28"/>
          <w:lang w:val="en-IN" w:eastAsia="en-IN" w:bidi="ml-IN"/>
        </w:rPr>
      </w:pPr>
      <w:proofErr w:type="spellStart"/>
      <w:r>
        <w:rPr>
          <w:color w:val="273239"/>
          <w:sz w:val="28"/>
          <w:szCs w:val="28"/>
          <w:lang w:val="en-IN" w:eastAsia="en-IN" w:bidi="ml-IN"/>
        </w:rPr>
        <w:t>groupadd</w:t>
      </w:r>
      <w:proofErr w:type="spellEnd"/>
      <w:r>
        <w:rPr>
          <w:color w:val="273239"/>
          <w:sz w:val="28"/>
          <w:szCs w:val="28"/>
          <w:lang w:val="en-IN" w:eastAsia="en-IN" w:bidi="ml-IN"/>
        </w:rPr>
        <w:t xml:space="preserve"> [option] </w:t>
      </w:r>
      <w:proofErr w:type="spellStart"/>
      <w:r>
        <w:rPr>
          <w:color w:val="273239"/>
          <w:sz w:val="28"/>
          <w:szCs w:val="28"/>
          <w:lang w:val="en-IN" w:eastAsia="en-IN" w:bidi="ml-IN"/>
        </w:rPr>
        <w:t>group_name</w:t>
      </w:r>
      <w:proofErr w:type="spellEnd"/>
      <w:r>
        <w:rPr>
          <w:color w:val="273239"/>
          <w:sz w:val="28"/>
          <w:szCs w:val="28"/>
          <w:lang w:val="en-IN" w:eastAsia="en-IN" w:bidi="ml-IN"/>
        </w:rPr>
        <w:t xml:space="preserve"> </w:t>
      </w:r>
    </w:p>
    <w:p w14:paraId="41C63660" w14:textId="77777777" w:rsidR="00D65AE4" w:rsidRDefault="00D65AE4">
      <w:pPr>
        <w:spacing w:after="160" w:line="259" w:lineRule="auto"/>
        <w:rPr>
          <w:b/>
          <w:sz w:val="30"/>
          <w:szCs w:val="30"/>
          <w:lang w:val="en-IN" w:eastAsia="en-IN" w:bidi="ml-IN"/>
        </w:rPr>
      </w:pPr>
    </w:p>
    <w:p w14:paraId="6C20DA69" w14:textId="77777777" w:rsidR="00D65AE4" w:rsidRDefault="0013507C">
      <w:pPr>
        <w:spacing w:after="160" w:line="259" w:lineRule="auto"/>
        <w:rPr>
          <w:lang w:val="en-IN" w:eastAsia="en-IN" w:bidi="ml-IN"/>
        </w:rPr>
      </w:pPr>
      <w:r>
        <w:rPr>
          <w:color w:val="273239"/>
          <w:sz w:val="30"/>
          <w:szCs w:val="30"/>
          <w:lang w:val="en-IN" w:eastAsia="en-IN" w:bidi="ml-IN"/>
        </w:rPr>
        <w:t xml:space="preserve">    Output</w:t>
      </w:r>
    </w:p>
    <w:p w14:paraId="4367F0AB" w14:textId="77777777" w:rsidR="00D65AE4" w:rsidRDefault="0013507C">
      <w:pPr>
        <w:spacing w:after="160" w:line="259" w:lineRule="auto"/>
        <w:rPr>
          <w:color w:val="273239"/>
          <w:sz w:val="30"/>
          <w:szCs w:val="30"/>
          <w:lang w:val="en-IN" w:eastAsia="en-IN" w:bidi="ml-IN"/>
        </w:rPr>
      </w:pPr>
      <w:r>
        <w:rPr>
          <w:noProof/>
        </w:rPr>
        <w:lastRenderedPageBreak/>
        <w:drawing>
          <wp:anchor distT="0" distB="0" distL="0" distR="0" simplePos="0" relativeHeight="251682816" behindDoc="0" locked="0" layoutInCell="1" allowOverlap="1" wp14:anchorId="271F566F" wp14:editId="7843AEFF">
            <wp:simplePos x="0" y="0"/>
            <wp:positionH relativeFrom="column">
              <wp:posOffset>61595</wp:posOffset>
            </wp:positionH>
            <wp:positionV relativeFrom="paragraph">
              <wp:posOffset>37465</wp:posOffset>
            </wp:positionV>
            <wp:extent cx="3924300" cy="533400"/>
            <wp:effectExtent l="0" t="0" r="0" b="0"/>
            <wp:wrapSquare wrapText="bothSides"/>
            <wp:docPr id="655285644" name="image1.png"/>
            <wp:cNvGraphicFramePr/>
            <a:graphic xmlns:a="http://schemas.openxmlformats.org/drawingml/2006/main">
              <a:graphicData uri="http://schemas.openxmlformats.org/drawingml/2006/picture">
                <pic:pic xmlns:pic="http://schemas.openxmlformats.org/drawingml/2006/picture">
                  <pic:nvPicPr>
                    <pic:cNvPr id="655285644" name="image1.png"/>
                    <pic:cNvPicPr/>
                  </pic:nvPicPr>
                  <pic:blipFill>
                    <a:blip r:embed="rId119"/>
                    <a:stretch>
                      <a:fillRect/>
                    </a:stretch>
                  </pic:blipFill>
                  <pic:spPr>
                    <a:xfrm>
                      <a:off x="0" y="0"/>
                      <a:ext cx="3924300" cy="533400"/>
                    </a:xfrm>
                    <a:prstGeom prst="rect">
                      <a:avLst/>
                    </a:prstGeom>
                  </pic:spPr>
                </pic:pic>
              </a:graphicData>
            </a:graphic>
          </wp:anchor>
        </w:drawing>
      </w:r>
    </w:p>
    <w:p w14:paraId="0588BA26" w14:textId="77777777" w:rsidR="00D65AE4" w:rsidRDefault="00D65AE4">
      <w:pPr>
        <w:spacing w:after="160" w:line="259" w:lineRule="auto"/>
        <w:rPr>
          <w:color w:val="273239"/>
          <w:sz w:val="30"/>
          <w:szCs w:val="30"/>
          <w:lang w:val="en-IN" w:eastAsia="en-IN" w:bidi="ml-IN"/>
        </w:rPr>
      </w:pPr>
    </w:p>
    <w:p w14:paraId="6959F81A" w14:textId="77777777" w:rsidR="00D65AE4" w:rsidRDefault="00D65AE4">
      <w:pPr>
        <w:spacing w:after="160" w:line="259" w:lineRule="auto"/>
        <w:rPr>
          <w:color w:val="273239"/>
          <w:sz w:val="30"/>
          <w:szCs w:val="30"/>
          <w:lang w:val="en-IN" w:eastAsia="en-IN" w:bidi="ml-IN"/>
        </w:rPr>
      </w:pPr>
    </w:p>
    <w:p w14:paraId="3B8FF568" w14:textId="77777777" w:rsidR="00D65AE4" w:rsidRDefault="0013507C">
      <w:pPr>
        <w:spacing w:after="160" w:line="259" w:lineRule="auto"/>
        <w:rPr>
          <w:b/>
          <w:lang w:val="en-IN" w:eastAsia="en-IN" w:bidi="ml-IN"/>
        </w:rPr>
      </w:pPr>
      <w:r>
        <w:rPr>
          <w:b/>
          <w:lang w:val="en-IN" w:eastAsia="en-IN" w:bidi="ml-IN"/>
        </w:rPr>
        <w:t>4.usermod</w:t>
      </w:r>
    </w:p>
    <w:p w14:paraId="1CC66934" w14:textId="48E4DBEC" w:rsidR="00D65AE4" w:rsidRDefault="0013507C">
      <w:pPr>
        <w:spacing w:after="160" w:line="259" w:lineRule="auto"/>
        <w:rPr>
          <w:b/>
          <w:color w:val="273239"/>
          <w:sz w:val="28"/>
          <w:szCs w:val="28"/>
          <w:lang w:val="en-IN" w:eastAsia="en-IN" w:bidi="ml-IN"/>
        </w:rPr>
      </w:pPr>
      <w:proofErr w:type="spellStart"/>
      <w:r>
        <w:rPr>
          <w:color w:val="273239"/>
          <w:sz w:val="28"/>
          <w:szCs w:val="28"/>
          <w:lang w:val="en-IN" w:eastAsia="en-IN" w:bidi="ml-IN"/>
        </w:rPr>
        <w:t>usermod</w:t>
      </w:r>
      <w:proofErr w:type="spellEnd"/>
      <w:r>
        <w:rPr>
          <w:color w:val="273239"/>
          <w:sz w:val="28"/>
          <w:szCs w:val="28"/>
          <w:lang w:val="en-IN" w:eastAsia="en-IN" w:bidi="ml-IN"/>
        </w:rPr>
        <w:t xml:space="preserve"> command or modify user is a command in Linux that is used to change the properties of a user in Linux through the command line</w:t>
      </w:r>
    </w:p>
    <w:p w14:paraId="02BEC23E" w14:textId="0B25A085" w:rsidR="00D65AE4" w:rsidRDefault="008A21FD">
      <w:pPr>
        <w:spacing w:after="160" w:line="259" w:lineRule="auto"/>
        <w:rPr>
          <w:b/>
          <w:color w:val="273239"/>
          <w:sz w:val="28"/>
          <w:szCs w:val="28"/>
          <w:lang w:val="en-IN" w:eastAsia="en-IN" w:bidi="ml-IN"/>
        </w:rPr>
      </w:pPr>
      <w:r>
        <w:rPr>
          <w:noProof/>
        </w:rPr>
        <w:drawing>
          <wp:anchor distT="0" distB="0" distL="0" distR="0" simplePos="0" relativeHeight="251642368" behindDoc="0" locked="0" layoutInCell="1" allowOverlap="1" wp14:anchorId="579D6233" wp14:editId="166E0182">
            <wp:simplePos x="0" y="0"/>
            <wp:positionH relativeFrom="column">
              <wp:posOffset>525607</wp:posOffset>
            </wp:positionH>
            <wp:positionV relativeFrom="paragraph">
              <wp:posOffset>246380</wp:posOffset>
            </wp:positionV>
            <wp:extent cx="4238625" cy="447675"/>
            <wp:effectExtent l="0" t="0" r="0" b="0"/>
            <wp:wrapSquare wrapText="bothSides"/>
            <wp:docPr id="531620875" name="image4.png"/>
            <wp:cNvGraphicFramePr/>
            <a:graphic xmlns:a="http://schemas.openxmlformats.org/drawingml/2006/main">
              <a:graphicData uri="http://schemas.openxmlformats.org/drawingml/2006/picture">
                <pic:pic xmlns:pic="http://schemas.openxmlformats.org/drawingml/2006/picture">
                  <pic:nvPicPr>
                    <pic:cNvPr id="531620875" name="image4.png"/>
                    <pic:cNvPicPr/>
                  </pic:nvPicPr>
                  <pic:blipFill>
                    <a:blip r:embed="rId120"/>
                    <a:stretch>
                      <a:fillRect/>
                    </a:stretch>
                  </pic:blipFill>
                  <pic:spPr>
                    <a:xfrm>
                      <a:off x="0" y="0"/>
                      <a:ext cx="4238625" cy="447675"/>
                    </a:xfrm>
                    <a:prstGeom prst="rect">
                      <a:avLst/>
                    </a:prstGeom>
                  </pic:spPr>
                </pic:pic>
              </a:graphicData>
            </a:graphic>
          </wp:anchor>
        </w:drawing>
      </w:r>
      <w:r w:rsidR="0013507C">
        <w:rPr>
          <w:color w:val="273239"/>
          <w:sz w:val="28"/>
          <w:szCs w:val="28"/>
          <w:lang w:val="en-IN" w:eastAsia="en-IN" w:bidi="ml-IN"/>
        </w:rPr>
        <w:t>Output</w:t>
      </w:r>
    </w:p>
    <w:p w14:paraId="6B2E6989" w14:textId="5B70A2E2" w:rsidR="00D65AE4" w:rsidRDefault="00D65AE4">
      <w:pPr>
        <w:spacing w:after="160" w:line="259" w:lineRule="auto"/>
        <w:rPr>
          <w:b/>
          <w:color w:val="273239"/>
          <w:sz w:val="28"/>
          <w:szCs w:val="28"/>
          <w:lang w:val="en-IN" w:eastAsia="en-IN" w:bidi="ml-IN"/>
        </w:rPr>
      </w:pPr>
    </w:p>
    <w:p w14:paraId="6E93A2A2" w14:textId="77777777" w:rsidR="00D65AE4" w:rsidRDefault="00D65AE4">
      <w:pPr>
        <w:spacing w:after="160" w:line="259" w:lineRule="auto"/>
        <w:rPr>
          <w:b/>
          <w:color w:val="273239"/>
          <w:sz w:val="28"/>
          <w:szCs w:val="28"/>
          <w:lang w:val="en-IN" w:eastAsia="en-IN" w:bidi="ml-IN"/>
        </w:rPr>
      </w:pPr>
    </w:p>
    <w:p w14:paraId="30D306FB" w14:textId="77777777" w:rsidR="00D65AE4" w:rsidRDefault="0013507C">
      <w:pPr>
        <w:spacing w:after="160" w:line="259" w:lineRule="auto"/>
        <w:rPr>
          <w:b/>
          <w:color w:val="273239"/>
          <w:sz w:val="32"/>
          <w:szCs w:val="32"/>
          <w:lang w:val="en-IN" w:eastAsia="en-IN" w:bidi="ml-IN"/>
        </w:rPr>
      </w:pPr>
      <w:r>
        <w:rPr>
          <w:b/>
          <w:color w:val="273239"/>
          <w:sz w:val="32"/>
          <w:szCs w:val="32"/>
          <w:lang w:val="en-IN" w:eastAsia="en-IN" w:bidi="ml-IN"/>
        </w:rPr>
        <w:t xml:space="preserve">5. </w:t>
      </w:r>
      <w:proofErr w:type="spellStart"/>
      <w:r>
        <w:rPr>
          <w:b/>
          <w:color w:val="273239"/>
          <w:sz w:val="32"/>
          <w:szCs w:val="32"/>
          <w:lang w:val="en-IN" w:eastAsia="en-IN" w:bidi="ml-IN"/>
        </w:rPr>
        <w:t>compgen</w:t>
      </w:r>
      <w:proofErr w:type="spellEnd"/>
      <w:r>
        <w:rPr>
          <w:b/>
          <w:color w:val="273239"/>
          <w:sz w:val="32"/>
          <w:szCs w:val="32"/>
          <w:lang w:val="en-IN" w:eastAsia="en-IN" w:bidi="ml-IN"/>
        </w:rPr>
        <w:t xml:space="preserve"> </w:t>
      </w:r>
    </w:p>
    <w:p w14:paraId="2ABF94D7" w14:textId="77777777" w:rsidR="00D65AE4" w:rsidRDefault="0013507C">
      <w:pPr>
        <w:spacing w:after="160" w:line="259" w:lineRule="auto"/>
        <w:rPr>
          <w:b/>
          <w:color w:val="273239"/>
          <w:sz w:val="28"/>
          <w:szCs w:val="28"/>
          <w:lang w:val="en-IN" w:eastAsia="en-IN" w:bidi="ml-IN"/>
        </w:rPr>
      </w:pPr>
      <w:proofErr w:type="spellStart"/>
      <w:r>
        <w:rPr>
          <w:color w:val="273239"/>
          <w:sz w:val="30"/>
          <w:szCs w:val="30"/>
          <w:lang w:val="en-IN" w:eastAsia="en-IN" w:bidi="ml-IN"/>
        </w:rPr>
        <w:t>compgen</w:t>
      </w:r>
      <w:proofErr w:type="spellEnd"/>
      <w:r>
        <w:rPr>
          <w:color w:val="273239"/>
          <w:sz w:val="30"/>
          <w:szCs w:val="30"/>
          <w:lang w:val="en-IN" w:eastAsia="en-IN" w:bidi="ml-IN"/>
        </w:rPr>
        <w:t xml:space="preserve"> is a bash built-in command which is used to list all the commands that could be executed in the Linux system. This command could also be used to count the total number of </w:t>
      </w:r>
      <w:r>
        <w:rPr>
          <w:color w:val="273239"/>
          <w:sz w:val="28"/>
          <w:szCs w:val="28"/>
          <w:lang w:val="en-IN" w:eastAsia="en-IN" w:bidi="ml-IN"/>
        </w:rPr>
        <w:t>commands present in the terminal or even to look for a command with the specific keyword. </w:t>
      </w:r>
    </w:p>
    <w:p w14:paraId="12BDC4CA" w14:textId="77777777" w:rsidR="00D65AE4" w:rsidRDefault="0013507C">
      <w:pPr>
        <w:spacing w:after="160" w:line="259" w:lineRule="auto"/>
        <w:rPr>
          <w:b/>
          <w:color w:val="273239"/>
          <w:sz w:val="26"/>
          <w:szCs w:val="26"/>
          <w:lang w:val="en-IN" w:eastAsia="en-IN" w:bidi="ml-IN"/>
        </w:rPr>
      </w:pPr>
      <w:r>
        <w:rPr>
          <w:color w:val="273239"/>
          <w:sz w:val="26"/>
          <w:szCs w:val="26"/>
          <w:lang w:val="en-IN" w:eastAsia="en-IN" w:bidi="ml-IN"/>
        </w:rPr>
        <w:t>Output</w:t>
      </w:r>
    </w:p>
    <w:p w14:paraId="15333434" w14:textId="77777777" w:rsidR="00D65AE4" w:rsidRDefault="0013507C">
      <w:pPr>
        <w:spacing w:after="160" w:line="259" w:lineRule="auto"/>
        <w:rPr>
          <w:lang w:val="en-IN" w:eastAsia="en-IN" w:bidi="ml-IN"/>
        </w:rPr>
      </w:pPr>
      <w:r>
        <w:rPr>
          <w:noProof/>
        </w:rPr>
        <w:drawing>
          <wp:anchor distT="0" distB="0" distL="0" distR="0" simplePos="0" relativeHeight="251684864" behindDoc="0" locked="0" layoutInCell="1" allowOverlap="1" wp14:anchorId="1626E015" wp14:editId="6C6F40E5">
            <wp:simplePos x="0" y="0"/>
            <wp:positionH relativeFrom="column">
              <wp:posOffset>-123824</wp:posOffset>
            </wp:positionH>
            <wp:positionV relativeFrom="paragraph">
              <wp:posOffset>635</wp:posOffset>
            </wp:positionV>
            <wp:extent cx="4619625" cy="723900"/>
            <wp:effectExtent l="0" t="0" r="0" b="0"/>
            <wp:wrapSquare wrapText="bothSides"/>
            <wp:docPr id="1790727787" name="image7.png"/>
            <wp:cNvGraphicFramePr/>
            <a:graphic xmlns:a="http://schemas.openxmlformats.org/drawingml/2006/main">
              <a:graphicData uri="http://schemas.openxmlformats.org/drawingml/2006/picture">
                <pic:pic xmlns:pic="http://schemas.openxmlformats.org/drawingml/2006/picture">
                  <pic:nvPicPr>
                    <pic:cNvPr id="1790727787" name="image7.png"/>
                    <pic:cNvPicPr/>
                  </pic:nvPicPr>
                  <pic:blipFill>
                    <a:blip r:embed="rId121"/>
                    <a:stretch>
                      <a:fillRect/>
                    </a:stretch>
                  </pic:blipFill>
                  <pic:spPr>
                    <a:xfrm>
                      <a:off x="0" y="0"/>
                      <a:ext cx="4619625" cy="723900"/>
                    </a:xfrm>
                    <a:prstGeom prst="rect">
                      <a:avLst/>
                    </a:prstGeom>
                  </pic:spPr>
                </pic:pic>
              </a:graphicData>
            </a:graphic>
          </wp:anchor>
        </w:drawing>
      </w:r>
    </w:p>
    <w:p w14:paraId="686678EB" w14:textId="77777777" w:rsidR="00D65AE4" w:rsidRDefault="00D65AE4">
      <w:pPr>
        <w:spacing w:after="160" w:line="259" w:lineRule="auto"/>
        <w:rPr>
          <w:b/>
          <w:color w:val="273239"/>
          <w:sz w:val="26"/>
          <w:szCs w:val="26"/>
          <w:lang w:val="en-IN" w:eastAsia="en-IN" w:bidi="ml-IN"/>
        </w:rPr>
      </w:pPr>
    </w:p>
    <w:p w14:paraId="3E39BAE5" w14:textId="77777777" w:rsidR="00D65AE4" w:rsidRDefault="00D65AE4">
      <w:pPr>
        <w:spacing w:after="160" w:line="259" w:lineRule="auto"/>
        <w:rPr>
          <w:b/>
          <w:color w:val="273239"/>
          <w:sz w:val="26"/>
          <w:szCs w:val="26"/>
          <w:lang w:val="en-IN" w:eastAsia="en-IN" w:bidi="ml-IN"/>
        </w:rPr>
      </w:pPr>
    </w:p>
    <w:p w14:paraId="47C3AFC5" w14:textId="77777777" w:rsidR="00D65AE4" w:rsidRDefault="0013507C">
      <w:pPr>
        <w:spacing w:after="160" w:line="259" w:lineRule="auto"/>
        <w:rPr>
          <w:b/>
          <w:color w:val="273239"/>
          <w:sz w:val="26"/>
          <w:szCs w:val="26"/>
          <w:lang w:val="en-IN" w:eastAsia="en-IN" w:bidi="ml-IN"/>
        </w:rPr>
      </w:pPr>
      <w:r>
        <w:rPr>
          <w:noProof/>
        </w:rPr>
        <w:drawing>
          <wp:anchor distT="0" distB="0" distL="0" distR="0" simplePos="0" relativeHeight="251685888" behindDoc="0" locked="0" layoutInCell="1" allowOverlap="1" wp14:anchorId="03198509" wp14:editId="051156DB">
            <wp:simplePos x="0" y="0"/>
            <wp:positionH relativeFrom="column">
              <wp:posOffset>-123824</wp:posOffset>
            </wp:positionH>
            <wp:positionV relativeFrom="paragraph">
              <wp:posOffset>-103503</wp:posOffset>
            </wp:positionV>
            <wp:extent cx="4575175" cy="2085975"/>
            <wp:effectExtent l="0" t="0" r="0" b="0"/>
            <wp:wrapSquare wrapText="bothSides"/>
            <wp:docPr id="307323406" name="image10.png"/>
            <wp:cNvGraphicFramePr/>
            <a:graphic xmlns:a="http://schemas.openxmlformats.org/drawingml/2006/main">
              <a:graphicData uri="http://schemas.openxmlformats.org/drawingml/2006/picture">
                <pic:pic xmlns:pic="http://schemas.openxmlformats.org/drawingml/2006/picture">
                  <pic:nvPicPr>
                    <pic:cNvPr id="307323406" name="image10.png"/>
                    <pic:cNvPicPr/>
                  </pic:nvPicPr>
                  <pic:blipFill>
                    <a:blip r:embed="rId122"/>
                    <a:stretch>
                      <a:fillRect/>
                    </a:stretch>
                  </pic:blipFill>
                  <pic:spPr>
                    <a:xfrm>
                      <a:off x="0" y="0"/>
                      <a:ext cx="4575175" cy="2085975"/>
                    </a:xfrm>
                    <a:prstGeom prst="rect">
                      <a:avLst/>
                    </a:prstGeom>
                  </pic:spPr>
                </pic:pic>
              </a:graphicData>
            </a:graphic>
          </wp:anchor>
        </w:drawing>
      </w:r>
    </w:p>
    <w:p w14:paraId="393AE478" w14:textId="77777777" w:rsidR="00D65AE4" w:rsidRDefault="00D65AE4">
      <w:pPr>
        <w:spacing w:after="160" w:line="259" w:lineRule="auto"/>
        <w:rPr>
          <w:b/>
          <w:color w:val="273239"/>
          <w:sz w:val="26"/>
          <w:szCs w:val="26"/>
          <w:lang w:val="en-IN" w:eastAsia="en-IN" w:bidi="ml-IN"/>
        </w:rPr>
      </w:pPr>
    </w:p>
    <w:p w14:paraId="235BA983" w14:textId="77777777" w:rsidR="00D65AE4" w:rsidRDefault="00D65AE4">
      <w:pPr>
        <w:spacing w:after="160" w:line="259" w:lineRule="auto"/>
        <w:rPr>
          <w:b/>
          <w:color w:val="273239"/>
          <w:sz w:val="26"/>
          <w:szCs w:val="26"/>
          <w:lang w:val="en-IN" w:eastAsia="en-IN" w:bidi="ml-IN"/>
        </w:rPr>
      </w:pPr>
    </w:p>
    <w:p w14:paraId="0E82B8DF" w14:textId="77777777" w:rsidR="00D65AE4" w:rsidRDefault="00D65AE4">
      <w:pPr>
        <w:spacing w:after="160" w:line="259" w:lineRule="auto"/>
        <w:rPr>
          <w:b/>
          <w:color w:val="273239"/>
          <w:sz w:val="26"/>
          <w:szCs w:val="26"/>
          <w:lang w:val="en-IN" w:eastAsia="en-IN" w:bidi="ml-IN"/>
        </w:rPr>
      </w:pPr>
    </w:p>
    <w:p w14:paraId="47FAF1EB" w14:textId="77777777" w:rsidR="00D65AE4" w:rsidRDefault="00D65AE4">
      <w:pPr>
        <w:spacing w:after="160" w:line="259" w:lineRule="auto"/>
        <w:rPr>
          <w:b/>
          <w:color w:val="273239"/>
          <w:sz w:val="26"/>
          <w:szCs w:val="26"/>
          <w:lang w:val="en-IN" w:eastAsia="en-IN" w:bidi="ml-IN"/>
        </w:rPr>
      </w:pPr>
    </w:p>
    <w:p w14:paraId="011F92FA" w14:textId="77777777" w:rsidR="00D65AE4" w:rsidRDefault="00D65AE4">
      <w:pPr>
        <w:spacing w:after="160" w:line="259" w:lineRule="auto"/>
        <w:rPr>
          <w:b/>
          <w:color w:val="273239"/>
          <w:sz w:val="26"/>
          <w:szCs w:val="26"/>
          <w:lang w:val="en-IN" w:eastAsia="en-IN" w:bidi="ml-IN"/>
        </w:rPr>
      </w:pPr>
    </w:p>
    <w:p w14:paraId="335622B0" w14:textId="77777777" w:rsidR="00D65AE4" w:rsidRDefault="00D65AE4">
      <w:pPr>
        <w:spacing w:after="160" w:line="259" w:lineRule="auto"/>
        <w:rPr>
          <w:b/>
          <w:color w:val="273239"/>
          <w:sz w:val="26"/>
          <w:szCs w:val="26"/>
          <w:lang w:val="en-IN" w:eastAsia="en-IN" w:bidi="ml-IN"/>
        </w:rPr>
      </w:pPr>
    </w:p>
    <w:p w14:paraId="0A7D97AD" w14:textId="77777777" w:rsidR="00D65AE4" w:rsidRDefault="00D65AE4">
      <w:pPr>
        <w:spacing w:after="160" w:line="259" w:lineRule="auto"/>
        <w:rPr>
          <w:b/>
          <w:color w:val="273239"/>
          <w:sz w:val="26"/>
          <w:szCs w:val="26"/>
          <w:lang w:val="en-IN" w:eastAsia="en-IN" w:bidi="ml-IN"/>
        </w:rPr>
      </w:pPr>
    </w:p>
    <w:p w14:paraId="0F308FBF" w14:textId="77777777" w:rsidR="00D65AE4" w:rsidRDefault="0013507C">
      <w:pPr>
        <w:spacing w:after="160" w:line="259" w:lineRule="auto"/>
        <w:rPr>
          <w:b/>
          <w:color w:val="273239"/>
          <w:sz w:val="26"/>
          <w:szCs w:val="26"/>
          <w:lang w:val="en-IN" w:eastAsia="en-IN" w:bidi="ml-IN"/>
        </w:rPr>
      </w:pPr>
      <w:r>
        <w:rPr>
          <w:b/>
          <w:color w:val="273239"/>
          <w:sz w:val="26"/>
          <w:szCs w:val="26"/>
          <w:lang w:val="en-IN" w:eastAsia="en-IN" w:bidi="ml-IN"/>
        </w:rPr>
        <w:t xml:space="preserve">6. </w:t>
      </w:r>
      <w:proofErr w:type="spellStart"/>
      <w:r>
        <w:rPr>
          <w:b/>
          <w:color w:val="273239"/>
          <w:sz w:val="26"/>
          <w:szCs w:val="26"/>
          <w:lang w:val="en-IN" w:eastAsia="en-IN" w:bidi="ml-IN"/>
        </w:rPr>
        <w:t>userdel</w:t>
      </w:r>
      <w:proofErr w:type="spellEnd"/>
    </w:p>
    <w:p w14:paraId="55073D95" w14:textId="77777777" w:rsidR="00D65AE4" w:rsidRDefault="0013507C">
      <w:pPr>
        <w:spacing w:after="160" w:line="259" w:lineRule="auto"/>
        <w:rPr>
          <w:b/>
          <w:color w:val="273239"/>
          <w:sz w:val="26"/>
          <w:szCs w:val="26"/>
          <w:lang w:val="en-IN" w:eastAsia="en-IN" w:bidi="ml-IN"/>
        </w:rPr>
      </w:pPr>
      <w:proofErr w:type="spellStart"/>
      <w:r>
        <w:rPr>
          <w:color w:val="273239"/>
          <w:sz w:val="26"/>
          <w:szCs w:val="26"/>
          <w:lang w:val="en-IN" w:eastAsia="en-IN" w:bidi="ml-IN"/>
        </w:rPr>
        <w:t>userdel</w:t>
      </w:r>
      <w:proofErr w:type="spellEnd"/>
      <w:r>
        <w:rPr>
          <w:color w:val="273239"/>
          <w:sz w:val="26"/>
          <w:szCs w:val="26"/>
          <w:lang w:val="en-IN" w:eastAsia="en-IN" w:bidi="ml-IN"/>
        </w:rPr>
        <w:t> command in Linux system is used to delete a user account and related files. This command basically modifies the system account files, deleting all the entries which refer to the username LOGIN. It is a low-level utility for removing the users.</w:t>
      </w:r>
    </w:p>
    <w:p w14:paraId="11D25F40" w14:textId="77777777" w:rsidR="00D65AE4" w:rsidRDefault="0013507C">
      <w:pPr>
        <w:spacing w:after="160" w:line="259" w:lineRule="auto"/>
        <w:rPr>
          <w:b/>
          <w:color w:val="273239"/>
          <w:sz w:val="26"/>
          <w:szCs w:val="26"/>
          <w:lang w:val="en-IN" w:eastAsia="en-IN" w:bidi="ml-IN"/>
        </w:rPr>
      </w:pPr>
      <w:r>
        <w:rPr>
          <w:color w:val="273239"/>
          <w:sz w:val="26"/>
          <w:szCs w:val="26"/>
          <w:lang w:val="en-IN" w:eastAsia="en-IN" w:bidi="ml-IN"/>
        </w:rPr>
        <w:t>Output</w:t>
      </w:r>
    </w:p>
    <w:p w14:paraId="4E9CDB70" w14:textId="77777777" w:rsidR="00D65AE4" w:rsidRDefault="0013507C">
      <w:pPr>
        <w:spacing w:after="160" w:line="259" w:lineRule="auto"/>
        <w:rPr>
          <w:lang w:val="en-IN" w:eastAsia="en-IN" w:bidi="ml-IN"/>
        </w:rPr>
      </w:pPr>
      <w:r>
        <w:rPr>
          <w:noProof/>
        </w:rPr>
        <w:lastRenderedPageBreak/>
        <w:drawing>
          <wp:anchor distT="0" distB="0" distL="0" distR="0" simplePos="0" relativeHeight="251686912" behindDoc="0" locked="0" layoutInCell="1" allowOverlap="1" wp14:anchorId="053DC5F6" wp14:editId="2DE033E5">
            <wp:simplePos x="0" y="0"/>
            <wp:positionH relativeFrom="column">
              <wp:posOffset>-57149</wp:posOffset>
            </wp:positionH>
            <wp:positionV relativeFrom="paragraph">
              <wp:posOffset>-57149</wp:posOffset>
            </wp:positionV>
            <wp:extent cx="3400425" cy="533400"/>
            <wp:effectExtent l="0" t="0" r="0" b="0"/>
            <wp:wrapSquare wrapText="bothSides"/>
            <wp:docPr id="565455949" name="image8.png"/>
            <wp:cNvGraphicFramePr/>
            <a:graphic xmlns:a="http://schemas.openxmlformats.org/drawingml/2006/main">
              <a:graphicData uri="http://schemas.openxmlformats.org/drawingml/2006/picture">
                <pic:pic xmlns:pic="http://schemas.openxmlformats.org/drawingml/2006/picture">
                  <pic:nvPicPr>
                    <pic:cNvPr id="565455949" name="image8.png"/>
                    <pic:cNvPicPr/>
                  </pic:nvPicPr>
                  <pic:blipFill>
                    <a:blip r:embed="rId123"/>
                    <a:stretch>
                      <a:fillRect/>
                    </a:stretch>
                  </pic:blipFill>
                  <pic:spPr>
                    <a:xfrm>
                      <a:off x="0" y="0"/>
                      <a:ext cx="3400425" cy="533400"/>
                    </a:xfrm>
                    <a:prstGeom prst="rect">
                      <a:avLst/>
                    </a:prstGeom>
                  </pic:spPr>
                </pic:pic>
              </a:graphicData>
            </a:graphic>
          </wp:anchor>
        </w:drawing>
      </w:r>
    </w:p>
    <w:p w14:paraId="729B3293" w14:textId="77777777" w:rsidR="00D65AE4" w:rsidRDefault="00D65AE4">
      <w:pPr>
        <w:spacing w:after="160" w:line="259" w:lineRule="auto"/>
        <w:rPr>
          <w:lang w:val="en-IN" w:eastAsia="en-IN" w:bidi="ml-IN"/>
        </w:rPr>
      </w:pPr>
    </w:p>
    <w:p w14:paraId="46F017E7" w14:textId="77777777" w:rsidR="00D65AE4" w:rsidRDefault="0013507C">
      <w:pPr>
        <w:spacing w:after="160" w:line="259" w:lineRule="auto"/>
        <w:rPr>
          <w:b/>
          <w:color w:val="273239"/>
          <w:sz w:val="30"/>
          <w:szCs w:val="30"/>
          <w:lang w:val="en-IN" w:eastAsia="en-IN" w:bidi="ml-IN"/>
        </w:rPr>
      </w:pPr>
      <w:r>
        <w:rPr>
          <w:b/>
          <w:color w:val="273239"/>
          <w:sz w:val="30"/>
          <w:szCs w:val="30"/>
          <w:lang w:val="en-IN" w:eastAsia="en-IN" w:bidi="ml-IN"/>
        </w:rPr>
        <w:t>7.groupdel</w:t>
      </w:r>
    </w:p>
    <w:p w14:paraId="03D1E558" w14:textId="77777777" w:rsidR="00D65AE4" w:rsidRDefault="0013507C">
      <w:pPr>
        <w:spacing w:after="160" w:line="259" w:lineRule="auto"/>
        <w:rPr>
          <w:b/>
          <w:color w:val="273239"/>
          <w:sz w:val="32"/>
          <w:szCs w:val="32"/>
          <w:lang w:val="en-IN" w:eastAsia="en-IN" w:bidi="ml-IN"/>
        </w:rPr>
      </w:pPr>
      <w:proofErr w:type="spellStart"/>
      <w:r>
        <w:rPr>
          <w:color w:val="273239"/>
          <w:sz w:val="28"/>
          <w:szCs w:val="28"/>
          <w:lang w:val="en-IN" w:eastAsia="en-IN" w:bidi="ml-IN"/>
        </w:rPr>
        <w:t>groupdel</w:t>
      </w:r>
      <w:proofErr w:type="spellEnd"/>
      <w:r>
        <w:rPr>
          <w:b/>
          <w:color w:val="273239"/>
          <w:sz w:val="28"/>
          <w:szCs w:val="28"/>
          <w:lang w:val="en-IN" w:eastAsia="en-IN" w:bidi="ml-IN"/>
        </w:rPr>
        <w:t> </w:t>
      </w:r>
      <w:r>
        <w:rPr>
          <w:color w:val="273239"/>
          <w:sz w:val="28"/>
          <w:szCs w:val="28"/>
          <w:lang w:val="en-IN" w:eastAsia="en-IN" w:bidi="ml-IN"/>
        </w:rPr>
        <w:t xml:space="preserve">command is used to delete </w:t>
      </w:r>
      <w:proofErr w:type="spellStart"/>
      <w:r>
        <w:rPr>
          <w:color w:val="273239"/>
          <w:sz w:val="28"/>
          <w:szCs w:val="28"/>
          <w:lang w:val="en-IN" w:eastAsia="en-IN" w:bidi="ml-IN"/>
        </w:rPr>
        <w:t>a</w:t>
      </w:r>
      <w:proofErr w:type="spellEnd"/>
      <w:r>
        <w:rPr>
          <w:color w:val="273239"/>
          <w:sz w:val="28"/>
          <w:szCs w:val="28"/>
          <w:lang w:val="en-IN" w:eastAsia="en-IN" w:bidi="ml-IN"/>
        </w:rPr>
        <w:t xml:space="preserve"> existing group. It will delete all entry that refers to the group, modifies the system account files, and it is handled by superuser or root user.</w:t>
      </w:r>
    </w:p>
    <w:p w14:paraId="26580E14" w14:textId="249A096C" w:rsidR="00D65AE4" w:rsidRDefault="008A21FD">
      <w:pPr>
        <w:spacing w:after="160" w:line="259" w:lineRule="auto"/>
        <w:rPr>
          <w:b/>
          <w:color w:val="273239"/>
          <w:sz w:val="30"/>
          <w:szCs w:val="30"/>
          <w:lang w:val="en-IN" w:eastAsia="en-IN" w:bidi="ml-IN"/>
        </w:rPr>
      </w:pPr>
      <w:r>
        <w:rPr>
          <w:noProof/>
        </w:rPr>
        <w:drawing>
          <wp:anchor distT="0" distB="0" distL="0" distR="0" simplePos="0" relativeHeight="251644416" behindDoc="0" locked="0" layoutInCell="1" allowOverlap="1" wp14:anchorId="0D3391FE" wp14:editId="12ECA8B3">
            <wp:simplePos x="0" y="0"/>
            <wp:positionH relativeFrom="column">
              <wp:posOffset>587103</wp:posOffset>
            </wp:positionH>
            <wp:positionV relativeFrom="paragraph">
              <wp:posOffset>187704</wp:posOffset>
            </wp:positionV>
            <wp:extent cx="3152775" cy="228600"/>
            <wp:effectExtent l="0" t="0" r="0" b="0"/>
            <wp:wrapSquare wrapText="bothSides"/>
            <wp:docPr id="105588792" name="image6.png"/>
            <wp:cNvGraphicFramePr/>
            <a:graphic xmlns:a="http://schemas.openxmlformats.org/drawingml/2006/main">
              <a:graphicData uri="http://schemas.openxmlformats.org/drawingml/2006/picture">
                <pic:pic xmlns:pic="http://schemas.openxmlformats.org/drawingml/2006/picture">
                  <pic:nvPicPr>
                    <pic:cNvPr id="105588792" name="image6.png"/>
                    <pic:cNvPicPr/>
                  </pic:nvPicPr>
                  <pic:blipFill>
                    <a:blip r:embed="rId124"/>
                    <a:stretch>
                      <a:fillRect/>
                    </a:stretch>
                  </pic:blipFill>
                  <pic:spPr>
                    <a:xfrm>
                      <a:off x="0" y="0"/>
                      <a:ext cx="3152775" cy="228600"/>
                    </a:xfrm>
                    <a:prstGeom prst="rect">
                      <a:avLst/>
                    </a:prstGeom>
                  </pic:spPr>
                </pic:pic>
              </a:graphicData>
            </a:graphic>
          </wp:anchor>
        </w:drawing>
      </w:r>
      <w:r w:rsidR="0013507C">
        <w:rPr>
          <w:color w:val="273239"/>
          <w:sz w:val="26"/>
          <w:szCs w:val="26"/>
          <w:lang w:val="en-IN" w:eastAsia="en-IN" w:bidi="ml-IN"/>
        </w:rPr>
        <w:t>Output</w:t>
      </w:r>
    </w:p>
    <w:p w14:paraId="1B20D615" w14:textId="232D86D3" w:rsidR="00D65AE4" w:rsidRDefault="00D65AE4">
      <w:pPr>
        <w:spacing w:after="160" w:line="259" w:lineRule="auto"/>
        <w:rPr>
          <w:sz w:val="26"/>
          <w:szCs w:val="26"/>
          <w:lang w:val="en-IN" w:eastAsia="en-IN" w:bidi="ml-IN"/>
        </w:rPr>
      </w:pPr>
    </w:p>
    <w:p w14:paraId="55C19BAD" w14:textId="77777777" w:rsidR="00D65AE4" w:rsidRDefault="0013507C">
      <w:pPr>
        <w:spacing w:after="160" w:line="259" w:lineRule="auto"/>
        <w:rPr>
          <w:b/>
          <w:color w:val="273239"/>
          <w:sz w:val="30"/>
          <w:szCs w:val="30"/>
          <w:lang w:val="en-IN" w:eastAsia="en-IN" w:bidi="ml-IN"/>
        </w:rPr>
      </w:pPr>
      <w:r>
        <w:rPr>
          <w:b/>
          <w:color w:val="273239"/>
          <w:sz w:val="30"/>
          <w:szCs w:val="30"/>
          <w:lang w:val="en-IN" w:eastAsia="en-IN" w:bidi="ml-IN"/>
        </w:rPr>
        <w:t>8.chmod</w:t>
      </w:r>
    </w:p>
    <w:p w14:paraId="7F7E1097" w14:textId="77777777" w:rsidR="00D65AE4" w:rsidRDefault="0013507C">
      <w:pPr>
        <w:pBdr>
          <w:top w:val="nil"/>
          <w:left w:val="nil"/>
          <w:bottom w:val="nil"/>
          <w:right w:val="nil"/>
          <w:between w:val="nil"/>
        </w:pBdr>
        <w:spacing w:after="140" w:line="276" w:lineRule="auto"/>
        <w:rPr>
          <w:b/>
          <w:color w:val="273239"/>
          <w:sz w:val="30"/>
          <w:szCs w:val="30"/>
          <w:lang w:val="en-IN" w:eastAsia="en-IN" w:bidi="ml-IN"/>
        </w:rPr>
      </w:pPr>
      <w:r>
        <w:rPr>
          <w:color w:val="273239"/>
          <w:sz w:val="30"/>
          <w:szCs w:val="30"/>
          <w:lang w:val="en-IN" w:eastAsia="en-IN" w:bidi="ml-IN"/>
        </w:rPr>
        <w:t>the </w:t>
      </w:r>
      <w:proofErr w:type="spellStart"/>
      <w:r>
        <w:rPr>
          <w:color w:val="273239"/>
          <w:sz w:val="30"/>
          <w:szCs w:val="30"/>
          <w:lang w:val="en-IN" w:eastAsia="en-IN" w:bidi="ml-IN"/>
        </w:rPr>
        <w:t>chmod</w:t>
      </w:r>
      <w:proofErr w:type="spellEnd"/>
      <w:r>
        <w:rPr>
          <w:color w:val="273239"/>
          <w:sz w:val="30"/>
          <w:szCs w:val="30"/>
          <w:lang w:val="en-IN" w:eastAsia="en-IN" w:bidi="ml-IN"/>
        </w:rPr>
        <w:t> command is used to change the access mode of a file.</w:t>
      </w:r>
      <w:r>
        <w:rPr>
          <w:color w:val="273239"/>
          <w:sz w:val="30"/>
          <w:szCs w:val="30"/>
          <w:lang w:val="en-IN" w:eastAsia="en-IN" w:bidi="ml-IN"/>
        </w:rPr>
        <w:br/>
        <w:t>The name is an abbreviation of change mode.</w:t>
      </w:r>
    </w:p>
    <w:p w14:paraId="224F5B68" w14:textId="77777777" w:rsidR="00D65AE4" w:rsidRDefault="0013507C">
      <w:pPr>
        <w:pBdr>
          <w:top w:val="nil"/>
          <w:left w:val="nil"/>
          <w:bottom w:val="nil"/>
          <w:right w:val="nil"/>
          <w:between w:val="nil"/>
        </w:pBdr>
        <w:spacing w:after="140" w:line="276" w:lineRule="auto"/>
        <w:rPr>
          <w:b/>
          <w:color w:val="273239"/>
          <w:sz w:val="30"/>
          <w:szCs w:val="30"/>
          <w:lang w:val="en-IN" w:eastAsia="en-IN" w:bidi="ml-IN"/>
        </w:rPr>
      </w:pPr>
      <w:r>
        <w:rPr>
          <w:color w:val="273239"/>
          <w:sz w:val="30"/>
          <w:szCs w:val="30"/>
          <w:lang w:val="en-IN" w:eastAsia="en-IN" w:bidi="ml-IN"/>
        </w:rPr>
        <w:t>Output</w:t>
      </w:r>
    </w:p>
    <w:p w14:paraId="597263A5" w14:textId="77777777" w:rsidR="00D65AE4" w:rsidRDefault="0013507C">
      <w:pPr>
        <w:pBdr>
          <w:top w:val="nil"/>
          <w:left w:val="nil"/>
          <w:bottom w:val="nil"/>
          <w:right w:val="nil"/>
          <w:between w:val="nil"/>
        </w:pBdr>
        <w:spacing w:after="140" w:line="276" w:lineRule="auto"/>
        <w:rPr>
          <w:color w:val="000000"/>
          <w:lang w:val="en-IN" w:eastAsia="en-IN" w:bidi="ml-IN"/>
        </w:rPr>
      </w:pPr>
      <w:r>
        <w:rPr>
          <w:noProof/>
        </w:rPr>
        <w:drawing>
          <wp:anchor distT="0" distB="0" distL="0" distR="0" simplePos="0" relativeHeight="251688960" behindDoc="0" locked="0" layoutInCell="1" allowOverlap="1" wp14:anchorId="2574F7A5" wp14:editId="134D4A4A">
            <wp:simplePos x="0" y="0"/>
            <wp:positionH relativeFrom="column">
              <wp:posOffset>42545</wp:posOffset>
            </wp:positionH>
            <wp:positionV relativeFrom="paragraph">
              <wp:posOffset>635</wp:posOffset>
            </wp:positionV>
            <wp:extent cx="4400550" cy="2047875"/>
            <wp:effectExtent l="0" t="0" r="0" b="0"/>
            <wp:wrapSquare wrapText="bothSides"/>
            <wp:docPr id="1293071675" name="image9.png"/>
            <wp:cNvGraphicFramePr/>
            <a:graphic xmlns:a="http://schemas.openxmlformats.org/drawingml/2006/main">
              <a:graphicData uri="http://schemas.openxmlformats.org/drawingml/2006/picture">
                <pic:pic xmlns:pic="http://schemas.openxmlformats.org/drawingml/2006/picture">
                  <pic:nvPicPr>
                    <pic:cNvPr id="1293071675" name="image9.png"/>
                    <pic:cNvPicPr/>
                  </pic:nvPicPr>
                  <pic:blipFill>
                    <a:blip r:embed="rId125"/>
                    <a:stretch>
                      <a:fillRect/>
                    </a:stretch>
                  </pic:blipFill>
                  <pic:spPr>
                    <a:xfrm>
                      <a:off x="0" y="0"/>
                      <a:ext cx="4400550" cy="2047875"/>
                    </a:xfrm>
                    <a:prstGeom prst="rect">
                      <a:avLst/>
                    </a:prstGeom>
                  </pic:spPr>
                </pic:pic>
              </a:graphicData>
            </a:graphic>
          </wp:anchor>
        </w:drawing>
      </w:r>
    </w:p>
    <w:p w14:paraId="146599FE" w14:textId="77777777" w:rsidR="00D65AE4" w:rsidRDefault="0013507C">
      <w:pPr>
        <w:pBdr>
          <w:top w:val="nil"/>
          <w:left w:val="nil"/>
          <w:bottom w:val="nil"/>
          <w:right w:val="nil"/>
          <w:between w:val="nil"/>
        </w:pBdr>
        <w:spacing w:after="140" w:line="276" w:lineRule="auto"/>
        <w:rPr>
          <w:b/>
          <w:color w:val="273239"/>
          <w:sz w:val="30"/>
          <w:szCs w:val="30"/>
          <w:lang w:val="en-IN" w:eastAsia="en-IN" w:bidi="ml-IN"/>
        </w:rPr>
      </w:pPr>
      <w:r>
        <w:rPr>
          <w:color w:val="000000"/>
          <w:lang w:val="en-IN" w:eastAsia="en-IN" w:bidi="ml-IN"/>
        </w:rPr>
        <w:br/>
      </w:r>
    </w:p>
    <w:p w14:paraId="18D17214" w14:textId="77777777" w:rsidR="00D65AE4" w:rsidRDefault="00D65AE4">
      <w:pPr>
        <w:spacing w:after="160" w:line="259" w:lineRule="auto"/>
        <w:rPr>
          <w:sz w:val="26"/>
          <w:szCs w:val="26"/>
          <w:lang w:val="en-IN" w:eastAsia="en-IN" w:bidi="ml-IN"/>
        </w:rPr>
      </w:pPr>
    </w:p>
    <w:p w14:paraId="361223B6" w14:textId="77777777" w:rsidR="00D65AE4" w:rsidRDefault="00D65AE4">
      <w:pPr>
        <w:spacing w:after="160" w:line="259" w:lineRule="auto"/>
        <w:rPr>
          <w:sz w:val="26"/>
          <w:szCs w:val="26"/>
          <w:lang w:val="en-IN" w:eastAsia="en-IN" w:bidi="ml-IN"/>
        </w:rPr>
      </w:pPr>
    </w:p>
    <w:p w14:paraId="70F0CAAA" w14:textId="77777777" w:rsidR="00D65AE4" w:rsidRDefault="00D65AE4">
      <w:pPr>
        <w:spacing w:after="160" w:line="259" w:lineRule="auto"/>
        <w:rPr>
          <w:sz w:val="26"/>
          <w:szCs w:val="26"/>
          <w:lang w:val="en-IN" w:eastAsia="en-IN" w:bidi="ml-IN"/>
        </w:rPr>
      </w:pPr>
    </w:p>
    <w:p w14:paraId="609BDBE2" w14:textId="77777777" w:rsidR="00D65AE4" w:rsidRDefault="00D65AE4">
      <w:pPr>
        <w:spacing w:after="160" w:line="259" w:lineRule="auto"/>
        <w:rPr>
          <w:sz w:val="26"/>
          <w:szCs w:val="26"/>
          <w:lang w:val="en-IN" w:eastAsia="en-IN" w:bidi="ml-IN"/>
        </w:rPr>
      </w:pPr>
    </w:p>
    <w:p w14:paraId="564F5E51" w14:textId="77777777" w:rsidR="00D65AE4" w:rsidRDefault="00D65AE4">
      <w:pPr>
        <w:spacing w:after="160" w:line="259" w:lineRule="auto"/>
        <w:rPr>
          <w:sz w:val="26"/>
          <w:szCs w:val="26"/>
          <w:lang w:val="en-IN" w:eastAsia="en-IN" w:bidi="ml-IN"/>
        </w:rPr>
      </w:pPr>
    </w:p>
    <w:p w14:paraId="3DE234E0" w14:textId="77777777" w:rsidR="00D65AE4" w:rsidRDefault="0013507C">
      <w:pPr>
        <w:spacing w:after="160" w:line="259" w:lineRule="auto"/>
        <w:rPr>
          <w:b/>
          <w:color w:val="273239"/>
          <w:sz w:val="30"/>
          <w:szCs w:val="30"/>
          <w:lang w:val="en-IN" w:eastAsia="en-IN" w:bidi="ml-IN"/>
        </w:rPr>
      </w:pPr>
      <w:r>
        <w:rPr>
          <w:b/>
          <w:color w:val="273239"/>
          <w:sz w:val="30"/>
          <w:szCs w:val="30"/>
          <w:lang w:val="en-IN" w:eastAsia="en-IN" w:bidi="ml-IN"/>
        </w:rPr>
        <w:t xml:space="preserve">9 </w:t>
      </w:r>
      <w:proofErr w:type="spellStart"/>
      <w:r>
        <w:rPr>
          <w:b/>
          <w:color w:val="273239"/>
          <w:sz w:val="30"/>
          <w:szCs w:val="30"/>
          <w:lang w:val="en-IN" w:eastAsia="en-IN" w:bidi="ml-IN"/>
        </w:rPr>
        <w:t>chown</w:t>
      </w:r>
      <w:proofErr w:type="spellEnd"/>
    </w:p>
    <w:p w14:paraId="2A133AFC" w14:textId="77777777" w:rsidR="00D65AE4" w:rsidRDefault="0013507C">
      <w:pPr>
        <w:spacing w:after="160" w:line="259" w:lineRule="auto"/>
        <w:rPr>
          <w:b/>
          <w:color w:val="273239"/>
          <w:sz w:val="32"/>
          <w:szCs w:val="32"/>
          <w:lang w:val="en-IN" w:eastAsia="en-IN" w:bidi="ml-IN"/>
        </w:rPr>
      </w:pPr>
      <w:proofErr w:type="spellStart"/>
      <w:r>
        <w:rPr>
          <w:color w:val="273239"/>
          <w:sz w:val="28"/>
          <w:szCs w:val="28"/>
          <w:lang w:val="en-IN" w:eastAsia="en-IN" w:bidi="ml-IN"/>
        </w:rPr>
        <w:t>chown</w:t>
      </w:r>
      <w:proofErr w:type="spellEnd"/>
      <w:r>
        <w:rPr>
          <w:color w:val="273239"/>
          <w:sz w:val="28"/>
          <w:szCs w:val="28"/>
          <w:lang w:val="en-IN" w:eastAsia="en-IN" w:bidi="ml-IN"/>
        </w:rPr>
        <w:t xml:space="preserve"> command is used to change the file Owner or group. Whenever you want to change ownership you can use </w:t>
      </w:r>
      <w:proofErr w:type="spellStart"/>
      <w:r>
        <w:rPr>
          <w:color w:val="273239"/>
          <w:sz w:val="28"/>
          <w:szCs w:val="28"/>
          <w:lang w:val="en-IN" w:eastAsia="en-IN" w:bidi="ml-IN"/>
        </w:rPr>
        <w:t>chown</w:t>
      </w:r>
      <w:proofErr w:type="spellEnd"/>
      <w:r>
        <w:rPr>
          <w:color w:val="273239"/>
          <w:sz w:val="28"/>
          <w:szCs w:val="28"/>
          <w:lang w:val="en-IN" w:eastAsia="en-IN" w:bidi="ml-IN"/>
        </w:rPr>
        <w:t xml:space="preserve"> command. </w:t>
      </w:r>
    </w:p>
    <w:p w14:paraId="331CE3B5" w14:textId="5E3E6F37" w:rsidR="00457B38" w:rsidRPr="00457B38" w:rsidRDefault="0013507C">
      <w:pPr>
        <w:spacing w:after="160" w:line="259" w:lineRule="auto"/>
        <w:rPr>
          <w:b/>
          <w:color w:val="273239"/>
          <w:sz w:val="32"/>
          <w:szCs w:val="32"/>
          <w:lang w:val="en-IN" w:eastAsia="en-IN" w:bidi="ml-IN"/>
        </w:rPr>
      </w:pPr>
      <w:r>
        <w:rPr>
          <w:color w:val="273239"/>
          <w:sz w:val="26"/>
          <w:szCs w:val="26"/>
          <w:lang w:val="en-IN" w:eastAsia="en-IN" w:bidi="ml-IN"/>
        </w:rPr>
        <w:br/>
      </w:r>
      <w:r>
        <w:rPr>
          <w:color w:val="273239"/>
          <w:sz w:val="28"/>
          <w:szCs w:val="28"/>
          <w:lang w:val="en-IN" w:eastAsia="en-IN" w:bidi="ml-IN"/>
        </w:rPr>
        <w:t>Output</w:t>
      </w:r>
    </w:p>
    <w:p w14:paraId="3AEE2CEE" w14:textId="07E028A0" w:rsidR="00457B38" w:rsidRDefault="00457B38">
      <w:pPr>
        <w:spacing w:after="160" w:line="259" w:lineRule="auto"/>
        <w:rPr>
          <w:rFonts w:ascii="Times" w:eastAsia="Times" w:hAnsi="Times" w:cs="Times"/>
          <w:lang w:val="en-IN" w:eastAsia="en-IN" w:bidi="ml-IN"/>
        </w:rPr>
      </w:pPr>
      <w:r>
        <w:rPr>
          <w:noProof/>
        </w:rPr>
        <w:drawing>
          <wp:anchor distT="0" distB="0" distL="0" distR="0" simplePos="0" relativeHeight="251646464" behindDoc="0" locked="0" layoutInCell="1" allowOverlap="1" wp14:anchorId="1727A817" wp14:editId="43D2DCFE">
            <wp:simplePos x="0" y="0"/>
            <wp:positionH relativeFrom="column">
              <wp:posOffset>-59690</wp:posOffset>
            </wp:positionH>
            <wp:positionV relativeFrom="paragraph">
              <wp:posOffset>36830</wp:posOffset>
            </wp:positionV>
            <wp:extent cx="3943350" cy="266700"/>
            <wp:effectExtent l="0" t="0" r="0" b="0"/>
            <wp:wrapSquare wrapText="bothSides"/>
            <wp:docPr id="1195516752" name="image2.png"/>
            <wp:cNvGraphicFramePr/>
            <a:graphic xmlns:a="http://schemas.openxmlformats.org/drawingml/2006/main">
              <a:graphicData uri="http://schemas.openxmlformats.org/drawingml/2006/picture">
                <pic:pic xmlns:pic="http://schemas.openxmlformats.org/drawingml/2006/picture">
                  <pic:nvPicPr>
                    <pic:cNvPr id="1195516752" name="image2.png"/>
                    <pic:cNvPicPr/>
                  </pic:nvPicPr>
                  <pic:blipFill>
                    <a:blip r:embed="rId126"/>
                    <a:stretch>
                      <a:fillRect/>
                    </a:stretch>
                  </pic:blipFill>
                  <pic:spPr>
                    <a:xfrm>
                      <a:off x="0" y="0"/>
                      <a:ext cx="3943350" cy="266700"/>
                    </a:xfrm>
                    <a:prstGeom prst="rect">
                      <a:avLst/>
                    </a:prstGeom>
                  </pic:spPr>
                </pic:pic>
              </a:graphicData>
            </a:graphic>
          </wp:anchor>
        </w:drawing>
      </w:r>
    </w:p>
    <w:p w14:paraId="7D5CD342" w14:textId="6B590CFC" w:rsidR="00457B38" w:rsidRDefault="00457B38">
      <w:pPr>
        <w:spacing w:after="160" w:line="259" w:lineRule="auto"/>
        <w:rPr>
          <w:rFonts w:ascii="Times" w:eastAsia="Times" w:hAnsi="Times" w:cs="Times"/>
          <w:lang w:val="en-IN" w:eastAsia="en-IN" w:bidi="ml-IN"/>
        </w:rPr>
      </w:pPr>
    </w:p>
    <w:p w14:paraId="37DA386E" w14:textId="60E5B009" w:rsidR="00457B38" w:rsidRDefault="00457B38">
      <w:pPr>
        <w:spacing w:after="160" w:line="259" w:lineRule="auto"/>
        <w:rPr>
          <w:rFonts w:ascii="Times" w:eastAsia="Times" w:hAnsi="Times" w:cs="Times"/>
          <w:lang w:val="en-IN" w:eastAsia="en-IN" w:bidi="ml-IN"/>
        </w:rPr>
      </w:pPr>
    </w:p>
    <w:p w14:paraId="0DB4DC6C" w14:textId="3D834317" w:rsidR="00457B38" w:rsidRDefault="00457B38">
      <w:pPr>
        <w:spacing w:after="160" w:line="259" w:lineRule="auto"/>
        <w:rPr>
          <w:rFonts w:ascii="Times" w:eastAsia="Times" w:hAnsi="Times" w:cs="Times"/>
          <w:lang w:val="en-IN" w:eastAsia="en-IN" w:bidi="ml-IN"/>
        </w:rPr>
      </w:pPr>
    </w:p>
    <w:p w14:paraId="6FB18F56" w14:textId="0A0B21A1" w:rsidR="00457B38" w:rsidRDefault="00457B38">
      <w:pPr>
        <w:spacing w:after="160" w:line="259" w:lineRule="auto"/>
        <w:rPr>
          <w:rFonts w:ascii="Times" w:eastAsia="Times" w:hAnsi="Times" w:cs="Times"/>
          <w:lang w:val="en-IN" w:eastAsia="en-IN" w:bidi="ml-IN"/>
        </w:rPr>
      </w:pPr>
    </w:p>
    <w:p w14:paraId="6815D04A" w14:textId="77777777" w:rsidR="00457B38" w:rsidRDefault="00457B38">
      <w:pPr>
        <w:spacing w:after="160" w:line="259" w:lineRule="auto"/>
        <w:rPr>
          <w:rFonts w:ascii="Times" w:eastAsia="Times" w:hAnsi="Times" w:cs="Times"/>
          <w:lang w:val="en-IN" w:eastAsia="en-IN" w:bidi="ml-IN"/>
        </w:rPr>
      </w:pPr>
    </w:p>
    <w:p w14:paraId="2DEF1326" w14:textId="77777777" w:rsidR="00457B38" w:rsidRDefault="00457B38">
      <w:pPr>
        <w:spacing w:after="160" w:line="259" w:lineRule="auto"/>
        <w:rPr>
          <w:rFonts w:ascii="Times" w:eastAsia="Times" w:hAnsi="Times" w:cs="Times"/>
          <w:lang w:val="en-IN" w:eastAsia="en-IN" w:bidi="ml-IN"/>
        </w:rPr>
      </w:pPr>
    </w:p>
    <w:p w14:paraId="7F3EAB93" w14:textId="595E0B30" w:rsidR="00D65AE4" w:rsidRDefault="00D65AE4">
      <w:pPr>
        <w:spacing w:after="160" w:line="259" w:lineRule="auto"/>
        <w:rPr>
          <w:rFonts w:ascii="Times" w:eastAsia="Times" w:hAnsi="Times" w:cs="Times"/>
          <w:lang w:val="en-IN" w:eastAsia="en-IN" w:bidi="ml-IN"/>
        </w:rPr>
      </w:pPr>
    </w:p>
    <w:p w14:paraId="224928EE" w14:textId="00D1456C" w:rsidR="00D65AE4" w:rsidRDefault="00884F8D">
      <w:pPr>
        <w:pBdr>
          <w:top w:val="single" w:sz="8" w:space="2" w:color="000001"/>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noProof/>
        </w:rPr>
        <w:lastRenderedPageBreak/>
        <mc:AlternateContent>
          <mc:Choice Requires="wps">
            <w:drawing>
              <wp:anchor distT="0" distB="0" distL="114300" distR="114300" simplePos="0" relativeHeight="251691008" behindDoc="0" locked="0" layoutInCell="1" allowOverlap="1" wp14:anchorId="25313958" wp14:editId="780F5F8B">
                <wp:simplePos x="0" y="0"/>
                <wp:positionH relativeFrom="column">
                  <wp:posOffset>3898900</wp:posOffset>
                </wp:positionH>
                <wp:positionV relativeFrom="paragraph">
                  <wp:posOffset>215900</wp:posOffset>
                </wp:positionV>
                <wp:extent cx="2372360" cy="1600835"/>
                <wp:effectExtent l="8890" t="8255" r="9525" b="10160"/>
                <wp:wrapSquare wrapText="bothSides"/>
                <wp:docPr id="1547274065"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2360" cy="1600835"/>
                        </a:xfrm>
                        <a:prstGeom prst="rect">
                          <a:avLst/>
                        </a:prstGeom>
                        <a:solidFill>
                          <a:srgbClr val="FFFFFF"/>
                        </a:solidFill>
                        <a:ln w="12573">
                          <a:solidFill>
                            <a:srgbClr val="C0504D"/>
                          </a:solidFill>
                          <a:miter lim="800000"/>
                          <a:headEnd type="none" w="sm" len="sm"/>
                          <a:tailEnd type="none" w="sm" len="sm"/>
                        </a:ln>
                      </wps:spPr>
                      <wps:txbx>
                        <w:txbxContent>
                          <w:p w14:paraId="64FD71FE" w14:textId="77777777" w:rsidR="00D65AE4" w:rsidRDefault="00D65AE4">
                            <w:pPr>
                              <w:spacing w:after="160"/>
                            </w:pPr>
                          </w:p>
                          <w:p w14:paraId="6A0B123C" w14:textId="77777777" w:rsidR="00D65AE4" w:rsidRDefault="0013507C">
                            <w:pPr>
                              <w:spacing w:after="160"/>
                            </w:pPr>
                            <w:r>
                              <w:rPr>
                                <w:rFonts w:ascii="Arial" w:eastAsia="Arial" w:hAnsi="Arial" w:cs="Arial"/>
                                <w:b/>
                                <w:color w:val="000000"/>
                                <w:sz w:val="28"/>
                              </w:rPr>
                              <w:t>Name: Neha Antony</w:t>
                            </w:r>
                          </w:p>
                          <w:p w14:paraId="45C77664" w14:textId="77777777" w:rsidR="00D65AE4" w:rsidRDefault="0013507C">
                            <w:pPr>
                              <w:spacing w:after="160"/>
                            </w:pPr>
                            <w:r>
                              <w:rPr>
                                <w:rFonts w:ascii="Arial" w:eastAsia="Arial" w:hAnsi="Arial" w:cs="Arial"/>
                                <w:b/>
                                <w:color w:val="000000"/>
                                <w:sz w:val="28"/>
                              </w:rPr>
                              <w:t>Roll No:23</w:t>
                            </w:r>
                          </w:p>
                          <w:p w14:paraId="1015B811" w14:textId="77777777" w:rsidR="00D65AE4" w:rsidRDefault="0013507C">
                            <w:pPr>
                              <w:spacing w:after="160"/>
                            </w:pPr>
                            <w:proofErr w:type="spellStart"/>
                            <w:r>
                              <w:rPr>
                                <w:rFonts w:ascii="Arial" w:eastAsia="Arial" w:hAnsi="Arial" w:cs="Arial"/>
                                <w:b/>
                                <w:color w:val="000000"/>
                                <w:sz w:val="28"/>
                              </w:rPr>
                              <w:t>Batch:MCA</w:t>
                            </w:r>
                            <w:proofErr w:type="spellEnd"/>
                            <w:r>
                              <w:rPr>
                                <w:rFonts w:ascii="Arial" w:eastAsia="Arial" w:hAnsi="Arial" w:cs="Arial"/>
                                <w:b/>
                                <w:color w:val="000000"/>
                                <w:sz w:val="28"/>
                              </w:rPr>
                              <w:t xml:space="preserve"> -B</w:t>
                            </w:r>
                          </w:p>
                          <w:p w14:paraId="2C432092" w14:textId="77777777" w:rsidR="00D65AE4" w:rsidRDefault="0013507C">
                            <w:pPr>
                              <w:spacing w:after="160"/>
                            </w:pPr>
                            <w:r>
                              <w:rPr>
                                <w:rFonts w:ascii="Arial" w:eastAsia="Arial" w:hAnsi="Arial" w:cs="Arial"/>
                                <w:b/>
                                <w:color w:val="000000"/>
                                <w:sz w:val="28"/>
                              </w:rPr>
                              <w:t>Date:05-05-2022</w:t>
                            </w:r>
                          </w:p>
                          <w:p w14:paraId="264543F4" w14:textId="77777777" w:rsidR="00D65AE4" w:rsidRDefault="00D65AE4">
                            <w:pPr>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5313958" id="Text Box 12" o:spid="_x0000_s1037" type="#_x0000_t202" style="position:absolute;margin-left:307pt;margin-top:17pt;width:186.8pt;height:126.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" strokecolor="#c0504d" strokeweight=".99pt">
                <v:stroke startarrowwidth="narrow" startarrowlength="short" endarrowwidth="narrow" endarrowlength="short"/>
                <v:textbox>
                  <w:txbxContent>
                    <w:p w14:paraId="64FD71FE" w14:textId="77777777" w:rsidR="00D65AE4" w:rsidRDefault="00D65AE4">
                      <w:pPr>
                        <w:spacing w:after="160"/>
                      </w:pPr>
                    </w:p>
                    <w:p w14:paraId="6A0B123C" w14:textId="77777777" w:rsidR="00D65AE4" w:rsidRDefault="0013507C">
                      <w:pPr>
                        <w:spacing w:after="160"/>
                      </w:pPr>
                      <w:r>
                        <w:rPr>
                          <w:rFonts w:ascii="Arial" w:eastAsia="Arial" w:hAnsi="Arial" w:cs="Arial"/>
                          <w:b/>
                          <w:color w:val="000000"/>
                          <w:sz w:val="28"/>
                        </w:rPr>
                        <w:t>Name: Neha Antony</w:t>
                      </w:r>
                    </w:p>
                    <w:p w14:paraId="45C77664" w14:textId="77777777" w:rsidR="00D65AE4" w:rsidRDefault="0013507C">
                      <w:pPr>
                        <w:spacing w:after="160"/>
                      </w:pPr>
                      <w:r>
                        <w:rPr>
                          <w:rFonts w:ascii="Arial" w:eastAsia="Arial" w:hAnsi="Arial" w:cs="Arial"/>
                          <w:b/>
                          <w:color w:val="000000"/>
                          <w:sz w:val="28"/>
                        </w:rPr>
                        <w:t>Roll No:23</w:t>
                      </w:r>
                    </w:p>
                    <w:p w14:paraId="1015B811" w14:textId="77777777" w:rsidR="00D65AE4" w:rsidRDefault="0013507C">
                      <w:pPr>
                        <w:spacing w:after="160"/>
                      </w:pPr>
                      <w:proofErr w:type="spellStart"/>
                      <w:r>
                        <w:rPr>
                          <w:rFonts w:ascii="Arial" w:eastAsia="Arial" w:hAnsi="Arial" w:cs="Arial"/>
                          <w:b/>
                          <w:color w:val="000000"/>
                          <w:sz w:val="28"/>
                        </w:rPr>
                        <w:t>Batch:MCA</w:t>
                      </w:r>
                      <w:proofErr w:type="spellEnd"/>
                      <w:r>
                        <w:rPr>
                          <w:rFonts w:ascii="Arial" w:eastAsia="Arial" w:hAnsi="Arial" w:cs="Arial"/>
                          <w:b/>
                          <w:color w:val="000000"/>
                          <w:sz w:val="28"/>
                        </w:rPr>
                        <w:t xml:space="preserve"> -B</w:t>
                      </w:r>
                    </w:p>
                    <w:p w14:paraId="2C432092" w14:textId="77777777" w:rsidR="00D65AE4" w:rsidRDefault="0013507C">
                      <w:pPr>
                        <w:spacing w:after="160"/>
                      </w:pPr>
                      <w:r>
                        <w:rPr>
                          <w:rFonts w:ascii="Arial" w:eastAsia="Arial" w:hAnsi="Arial" w:cs="Arial"/>
                          <w:b/>
                          <w:color w:val="000000"/>
                          <w:sz w:val="28"/>
                        </w:rPr>
                        <w:t>Date:05-05-2022</w:t>
                      </w:r>
                    </w:p>
                    <w:p w14:paraId="264543F4" w14:textId="77777777" w:rsidR="00D65AE4" w:rsidRDefault="00D65AE4">
                      <w:pPr>
                        <w:spacing w:after="160"/>
                      </w:pPr>
                    </w:p>
                  </w:txbxContent>
                </v:textbox>
                <w10:wrap type="square"/>
              </v:shape>
            </w:pict>
          </mc:Fallback>
        </mc:AlternateContent>
      </w:r>
    </w:p>
    <w:p w14:paraId="6BB3F61E" w14:textId="77777777" w:rsidR="00D65AE4" w:rsidRDefault="0013507C">
      <w:pPr>
        <w:pBdr>
          <w:top w:val="nil"/>
          <w:left w:val="nil"/>
          <w:bottom w:val="nil"/>
          <w:right w:val="nil"/>
          <w:between w:val="nil"/>
        </w:pBdr>
        <w:spacing w:after="160" w:line="259" w:lineRule="auto"/>
        <w:jc w:val="both"/>
        <w:rPr>
          <w:rFonts w:ascii="Calibri" w:eastAsia="Calibri" w:hAnsi="Calibri" w:cs="Calibri"/>
          <w:b/>
          <w:color w:val="00000A"/>
          <w:sz w:val="28"/>
          <w:szCs w:val="28"/>
          <w:u w:val="single"/>
          <w:lang w:val="en-IN" w:eastAsia="zh-CN" w:bidi="hi-IN"/>
        </w:rPr>
      </w:pPr>
      <w:r>
        <w:rPr>
          <w:rFonts w:ascii="Calibri" w:eastAsia="Calibri" w:hAnsi="Calibri" w:cs="Calibri"/>
          <w:b/>
          <w:color w:val="C55911"/>
          <w:sz w:val="28"/>
          <w:szCs w:val="28"/>
          <w:u w:val="single"/>
          <w:lang w:val="en-IN" w:eastAsia="zh-CN" w:bidi="hi-IN"/>
        </w:rPr>
        <w:t>NETWORKING &amp; SYSTEM ADMINISTRATION LAB</w:t>
      </w:r>
    </w:p>
    <w:p w14:paraId="71F5DDEC" w14:textId="77777777" w:rsidR="00D65AE4" w:rsidRDefault="00D65AE4">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p>
    <w:p w14:paraId="004F9ED9" w14:textId="050B40CC"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b/>
          <w:color w:val="00000A"/>
          <w:sz w:val="28"/>
          <w:szCs w:val="28"/>
          <w:u w:val="single"/>
          <w:lang w:val="en-IN" w:eastAsia="zh-CN" w:bidi="hi-IN"/>
        </w:rPr>
        <w:t xml:space="preserve">Experiment No.: </w:t>
      </w:r>
      <w:r w:rsidR="00457B38">
        <w:rPr>
          <w:b/>
          <w:color w:val="00000A"/>
          <w:sz w:val="28"/>
          <w:szCs w:val="28"/>
          <w:u w:val="single"/>
          <w:lang w:val="en-IN" w:eastAsia="zh-CN" w:bidi="hi-IN"/>
        </w:rPr>
        <w:t>4</w:t>
      </w:r>
    </w:p>
    <w:p w14:paraId="098DA4E8" w14:textId="77777777" w:rsidR="00D65AE4" w:rsidRDefault="00D65AE4">
      <w:pPr>
        <w:pBdr>
          <w:top w:val="nil"/>
          <w:left w:val="nil"/>
          <w:bottom w:val="nil"/>
          <w:right w:val="nil"/>
          <w:between w:val="nil"/>
        </w:pBdr>
        <w:spacing w:after="160" w:line="259" w:lineRule="auto"/>
        <w:rPr>
          <w:color w:val="00000A"/>
          <w:sz w:val="28"/>
          <w:szCs w:val="28"/>
          <w:lang w:val="en-IN" w:eastAsia="zh-CN" w:bidi="hi-IN"/>
        </w:rPr>
      </w:pPr>
    </w:p>
    <w:p w14:paraId="19FC02FF" w14:textId="0629765D" w:rsidR="00D65AE4" w:rsidRDefault="0013507C">
      <w:pPr>
        <w:pBdr>
          <w:top w:val="nil"/>
          <w:left w:val="nil"/>
          <w:bottom w:val="nil"/>
          <w:right w:val="nil"/>
          <w:between w:val="nil"/>
        </w:pBdr>
        <w:spacing w:after="160" w:line="259" w:lineRule="auto"/>
        <w:rPr>
          <w:b/>
          <w:color w:val="00000A"/>
          <w:sz w:val="28"/>
          <w:szCs w:val="28"/>
          <w:u w:val="single"/>
          <w:lang w:val="en-IN" w:eastAsia="zh-CN" w:bidi="hi-IN"/>
        </w:rPr>
      </w:pPr>
      <w:r>
        <w:rPr>
          <w:b/>
          <w:color w:val="00000A"/>
          <w:sz w:val="28"/>
          <w:szCs w:val="28"/>
          <w:u w:val="single"/>
          <w:lang w:val="en-IN" w:eastAsia="zh-CN" w:bidi="hi-IN"/>
        </w:rPr>
        <w:t>Aim</w:t>
      </w:r>
    </w:p>
    <w:p w14:paraId="7FAE8395" w14:textId="166501F3" w:rsidR="00457B38" w:rsidRPr="00457B38" w:rsidRDefault="00457B38" w:rsidP="00457B38">
      <w:pPr>
        <w:pBdr>
          <w:top w:val="nil"/>
          <w:left w:val="nil"/>
          <w:bottom w:val="nil"/>
          <w:right w:val="nil"/>
          <w:between w:val="nil"/>
        </w:pBdr>
        <w:spacing w:after="160" w:line="259" w:lineRule="auto"/>
        <w:rPr>
          <w:bCs/>
          <w:color w:val="00000A"/>
          <w:sz w:val="28"/>
          <w:szCs w:val="28"/>
          <w:lang w:val="en-IN" w:eastAsia="zh-CN" w:bidi="hi-IN"/>
        </w:rPr>
      </w:pPr>
      <w:r w:rsidRPr="00457B38">
        <w:rPr>
          <w:bCs/>
          <w:color w:val="00000A"/>
          <w:sz w:val="28"/>
          <w:szCs w:val="28"/>
          <w:lang w:val="en-IN" w:eastAsia="zh-CN" w:bidi="hi-IN"/>
        </w:rPr>
        <w:t xml:space="preserve">Shell scripting: study bash syntax, environment variables, variables, control constructs such as if, </w:t>
      </w:r>
      <w:proofErr w:type="spellStart"/>
      <w:r w:rsidRPr="00457B38">
        <w:rPr>
          <w:bCs/>
          <w:color w:val="00000A"/>
          <w:sz w:val="28"/>
          <w:szCs w:val="28"/>
          <w:lang w:val="en-IN" w:eastAsia="zh-CN" w:bidi="hi-IN"/>
        </w:rPr>
        <w:t>forand</w:t>
      </w:r>
      <w:proofErr w:type="spellEnd"/>
      <w:r w:rsidRPr="00457B38">
        <w:rPr>
          <w:bCs/>
          <w:color w:val="00000A"/>
          <w:sz w:val="28"/>
          <w:szCs w:val="28"/>
          <w:lang w:val="en-IN" w:eastAsia="zh-CN" w:bidi="hi-IN"/>
        </w:rPr>
        <w:t xml:space="preserve"> while, aliases and functions, accessing command line arguments passed to shell scripts. Study </w:t>
      </w:r>
      <w:proofErr w:type="spellStart"/>
      <w:r w:rsidRPr="00457B38">
        <w:rPr>
          <w:bCs/>
          <w:color w:val="00000A"/>
          <w:sz w:val="28"/>
          <w:szCs w:val="28"/>
          <w:lang w:val="en-IN" w:eastAsia="zh-CN" w:bidi="hi-IN"/>
        </w:rPr>
        <w:t>ofstartup</w:t>
      </w:r>
      <w:proofErr w:type="spellEnd"/>
      <w:r w:rsidRPr="00457B38">
        <w:rPr>
          <w:bCs/>
          <w:color w:val="00000A"/>
          <w:sz w:val="28"/>
          <w:szCs w:val="28"/>
          <w:lang w:val="en-IN" w:eastAsia="zh-CN" w:bidi="hi-IN"/>
        </w:rPr>
        <w:t xml:space="preserve"> scripts, login and logout scripts, familiarity with </w:t>
      </w:r>
      <w:proofErr w:type="spellStart"/>
      <w:r w:rsidRPr="00457B38">
        <w:rPr>
          <w:bCs/>
          <w:color w:val="00000A"/>
          <w:sz w:val="28"/>
          <w:szCs w:val="28"/>
          <w:lang w:val="en-IN" w:eastAsia="zh-CN" w:bidi="hi-IN"/>
        </w:rPr>
        <w:t>systemd</w:t>
      </w:r>
      <w:proofErr w:type="spellEnd"/>
      <w:r w:rsidRPr="00457B38">
        <w:rPr>
          <w:bCs/>
          <w:color w:val="00000A"/>
          <w:sz w:val="28"/>
          <w:szCs w:val="28"/>
          <w:lang w:val="en-IN" w:eastAsia="zh-CN" w:bidi="hi-IN"/>
        </w:rPr>
        <w:t xml:space="preserve"> and system 5 </w:t>
      </w:r>
      <w:proofErr w:type="spellStart"/>
      <w:r w:rsidRPr="00457B38">
        <w:rPr>
          <w:bCs/>
          <w:color w:val="00000A"/>
          <w:sz w:val="28"/>
          <w:szCs w:val="28"/>
          <w:lang w:val="en-IN" w:eastAsia="zh-CN" w:bidi="hi-IN"/>
        </w:rPr>
        <w:t>init</w:t>
      </w:r>
      <w:proofErr w:type="spellEnd"/>
      <w:r w:rsidRPr="00457B38">
        <w:rPr>
          <w:bCs/>
          <w:color w:val="00000A"/>
          <w:sz w:val="28"/>
          <w:szCs w:val="28"/>
          <w:lang w:val="en-IN" w:eastAsia="zh-CN" w:bidi="hi-IN"/>
        </w:rPr>
        <w:t xml:space="preserve"> scripts is expected.</w:t>
      </w:r>
    </w:p>
    <w:p w14:paraId="6D49E827" w14:textId="0994BF82" w:rsidR="00457B38" w:rsidRPr="00457B38" w:rsidRDefault="00457B38" w:rsidP="00457B38">
      <w:pPr>
        <w:pBdr>
          <w:top w:val="nil"/>
          <w:left w:val="nil"/>
          <w:bottom w:val="nil"/>
          <w:right w:val="nil"/>
          <w:between w:val="nil"/>
        </w:pBdr>
        <w:spacing w:after="160" w:line="259" w:lineRule="auto"/>
        <w:rPr>
          <w:b/>
          <w:color w:val="00000A"/>
          <w:sz w:val="28"/>
          <w:szCs w:val="28"/>
          <w:u w:val="single"/>
          <w:lang w:val="en-IN" w:eastAsia="zh-CN" w:bidi="hi-IN"/>
        </w:rPr>
      </w:pPr>
      <w:bookmarkStart w:id="22" w:name="_Hlk108050389"/>
      <w:r w:rsidRPr="00457B38">
        <w:rPr>
          <w:b/>
          <w:color w:val="00000A"/>
          <w:sz w:val="28"/>
          <w:szCs w:val="28"/>
          <w:u w:val="single"/>
          <w:lang w:val="en-IN" w:eastAsia="zh-CN" w:bidi="hi-IN"/>
        </w:rPr>
        <w:t>Question</w:t>
      </w:r>
    </w:p>
    <w:bookmarkEnd w:id="22"/>
    <w:p w14:paraId="740BA0A7"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 xml:space="preserve">Shell program to print a value </w:t>
      </w:r>
    </w:p>
    <w:p w14:paraId="7D1F282E" w14:textId="77777777" w:rsidR="00D65AE4" w:rsidRDefault="0013507C">
      <w:pPr>
        <w:pBdr>
          <w:top w:val="nil"/>
          <w:left w:val="nil"/>
          <w:bottom w:val="nil"/>
          <w:right w:val="nil"/>
          <w:between w:val="nil"/>
        </w:pBdr>
        <w:spacing w:after="160" w:line="259" w:lineRule="auto"/>
        <w:rPr>
          <w:b/>
          <w:color w:val="00000A"/>
          <w:sz w:val="28"/>
          <w:szCs w:val="28"/>
          <w:u w:val="single"/>
          <w:lang w:val="en-IN" w:eastAsia="zh-CN" w:bidi="hi-IN"/>
        </w:rPr>
      </w:pPr>
      <w:r>
        <w:rPr>
          <w:b/>
          <w:color w:val="00000A"/>
          <w:sz w:val="28"/>
          <w:szCs w:val="28"/>
          <w:u w:val="single"/>
          <w:lang w:val="en-IN" w:eastAsia="zh-CN" w:bidi="hi-IN"/>
        </w:rPr>
        <w:t>Procedure</w:t>
      </w:r>
    </w:p>
    <w:p w14:paraId="2F555889" w14:textId="77777777" w:rsidR="00D65AE4" w:rsidRDefault="0013507C">
      <w:pPr>
        <w:pBdr>
          <w:top w:val="nil"/>
          <w:left w:val="nil"/>
          <w:bottom w:val="nil"/>
          <w:right w:val="nil"/>
          <w:between w:val="nil"/>
        </w:pBdr>
        <w:rPr>
          <w:color w:val="00000A"/>
          <w:sz w:val="28"/>
          <w:szCs w:val="28"/>
          <w:lang w:val="en-IN" w:eastAsia="zh-CN" w:bidi="hi-IN"/>
        </w:rPr>
      </w:pPr>
      <w:bookmarkStart w:id="23" w:name="_heading=h.gjdgxs_0" w:colFirst="0" w:colLast="0"/>
      <w:bookmarkEnd w:id="23"/>
      <w:r>
        <w:rPr>
          <w:color w:val="00000A"/>
          <w:sz w:val="28"/>
          <w:szCs w:val="28"/>
          <w:lang w:val="en-IN" w:eastAsia="zh-CN" w:bidi="hi-IN"/>
        </w:rPr>
        <w:t>#!/bin/bash</w:t>
      </w:r>
    </w:p>
    <w:p w14:paraId="783241EE" w14:textId="77777777" w:rsidR="00D65AE4" w:rsidRDefault="0013507C">
      <w:pPr>
        <w:pBdr>
          <w:top w:val="nil"/>
          <w:left w:val="nil"/>
          <w:bottom w:val="nil"/>
          <w:right w:val="nil"/>
          <w:between w:val="nil"/>
        </w:pBdr>
        <w:rPr>
          <w:color w:val="00000A"/>
          <w:sz w:val="28"/>
          <w:szCs w:val="28"/>
          <w:lang w:val="en-IN" w:eastAsia="zh-CN" w:bidi="hi-IN"/>
        </w:rPr>
      </w:pPr>
      <w:r>
        <w:rPr>
          <w:color w:val="00000A"/>
          <w:sz w:val="28"/>
          <w:szCs w:val="28"/>
          <w:lang w:val="en-IN" w:eastAsia="zh-CN" w:bidi="hi-IN"/>
        </w:rPr>
        <w:t xml:space="preserve">  # This is my first shell</w:t>
      </w:r>
    </w:p>
    <w:p w14:paraId="3B183036" w14:textId="77777777" w:rsidR="00D65AE4" w:rsidRDefault="0013507C">
      <w:pPr>
        <w:pBdr>
          <w:top w:val="nil"/>
          <w:left w:val="nil"/>
          <w:bottom w:val="nil"/>
          <w:right w:val="nil"/>
          <w:between w:val="nil"/>
        </w:pBdr>
        <w:spacing w:after="160" w:line="259" w:lineRule="auto"/>
        <w:rPr>
          <w:color w:val="00000A"/>
          <w:sz w:val="28"/>
          <w:szCs w:val="28"/>
          <w:lang w:val="en-IN" w:eastAsia="zh-CN" w:bidi="hi-IN"/>
        </w:rPr>
      </w:pPr>
      <w:r>
        <w:rPr>
          <w:color w:val="00000A"/>
          <w:sz w:val="28"/>
          <w:szCs w:val="28"/>
          <w:lang w:val="en-IN" w:eastAsia="zh-CN" w:bidi="hi-IN"/>
        </w:rPr>
        <w:t xml:space="preserve">   echo "Hello World"</w:t>
      </w:r>
    </w:p>
    <w:p w14:paraId="29FE5F0F" w14:textId="77777777" w:rsidR="00D65AE4" w:rsidRDefault="0013507C">
      <w:pPr>
        <w:pBdr>
          <w:top w:val="nil"/>
          <w:left w:val="nil"/>
          <w:bottom w:val="nil"/>
          <w:right w:val="nil"/>
          <w:between w:val="nil"/>
        </w:pBdr>
        <w:spacing w:after="160" w:line="259" w:lineRule="auto"/>
        <w:rPr>
          <w:rFonts w:ascii="Calibri" w:eastAsia="Calibri" w:hAnsi="Calibri" w:cs="Calibri"/>
          <w:b/>
          <w:color w:val="00000A"/>
          <w:sz w:val="22"/>
          <w:szCs w:val="22"/>
          <w:u w:val="single"/>
          <w:lang w:val="en-IN" w:eastAsia="zh-CN" w:bidi="hi-IN"/>
        </w:rPr>
      </w:pPr>
      <w:r>
        <w:rPr>
          <w:b/>
          <w:color w:val="00000A"/>
          <w:sz w:val="28"/>
          <w:szCs w:val="28"/>
          <w:u w:val="single"/>
          <w:lang w:val="en-IN" w:eastAsia="zh-CN" w:bidi="hi-IN"/>
        </w:rPr>
        <w:t>Output</w:t>
      </w:r>
    </w:p>
    <w:p w14:paraId="1E919B51" w14:textId="29E49ADB" w:rsidR="00D65AE4" w:rsidRDefault="0013507C">
      <w:pPr>
        <w:pBdr>
          <w:top w:val="nil"/>
          <w:left w:val="nil"/>
          <w:bottom w:val="nil"/>
          <w:right w:val="nil"/>
          <w:between w:val="nil"/>
        </w:pBdr>
        <w:spacing w:after="160" w:line="259" w:lineRule="auto"/>
        <w:rPr>
          <w:color w:val="00000A"/>
          <w:sz w:val="28"/>
          <w:szCs w:val="28"/>
          <w:lang w:val="en-IN" w:eastAsia="zh-CN" w:bidi="hi-IN"/>
        </w:rPr>
      </w:pPr>
      <w:r>
        <w:rPr>
          <w:noProof/>
          <w:sz w:val="28"/>
          <w:szCs w:val="28"/>
        </w:rPr>
        <w:drawing>
          <wp:inline distT="114300" distB="114300" distL="114300" distR="114300" wp14:anchorId="6C719DD6" wp14:editId="5DC115C6">
            <wp:extent cx="2324100" cy="647700"/>
            <wp:effectExtent l="0" t="0" r="0" b="0"/>
            <wp:docPr id="1506594761" name="image1.png"/>
            <wp:cNvGraphicFramePr/>
            <a:graphic xmlns:a="http://schemas.openxmlformats.org/drawingml/2006/main">
              <a:graphicData uri="http://schemas.openxmlformats.org/drawingml/2006/picture">
                <pic:pic xmlns:pic="http://schemas.openxmlformats.org/drawingml/2006/picture">
                  <pic:nvPicPr>
                    <pic:cNvPr id="1506594761" name="image1.png"/>
                    <pic:cNvPicPr/>
                  </pic:nvPicPr>
                  <pic:blipFill>
                    <a:blip r:embed="rId127"/>
                    <a:stretch>
                      <a:fillRect/>
                    </a:stretch>
                  </pic:blipFill>
                  <pic:spPr>
                    <a:xfrm>
                      <a:off x="0" y="0"/>
                      <a:ext cx="2324100" cy="647700"/>
                    </a:xfrm>
                    <a:prstGeom prst="rect">
                      <a:avLst/>
                    </a:prstGeom>
                  </pic:spPr>
                </pic:pic>
              </a:graphicData>
            </a:graphic>
          </wp:inline>
        </w:drawing>
      </w:r>
    </w:p>
    <w:p w14:paraId="42159F92" w14:textId="52977FFA"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19156ECB" w14:textId="66481478"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76463EAB" w14:textId="7FDF28B8"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2F2A0BC3" w14:textId="7B12077C"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7DB62378" w14:textId="4F7BA383"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553CA83D" w14:textId="130F0939"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42E19A1C" w14:textId="63E20C2C"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71F9D251" w14:textId="18066191"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47D9C022" w14:textId="07ACA4A2"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05348AE2" w14:textId="4BC0C423"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3D3149DB" w14:textId="77777777"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5300363C" w14:textId="051000AF" w:rsidR="00D65AE4" w:rsidRDefault="00884F8D">
      <w:pPr>
        <w:pBdr>
          <w:top w:val="single" w:sz="8" w:space="2" w:color="000001"/>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noProof/>
        </w:rPr>
        <w:lastRenderedPageBreak/>
        <mc:AlternateContent>
          <mc:Choice Requires="wps">
            <w:drawing>
              <wp:anchor distT="0" distB="0" distL="114300" distR="114300" simplePos="0" relativeHeight="251692032" behindDoc="0" locked="0" layoutInCell="1" allowOverlap="1" wp14:anchorId="536D30A9" wp14:editId="383930C0">
                <wp:simplePos x="0" y="0"/>
                <wp:positionH relativeFrom="column">
                  <wp:posOffset>3911600</wp:posOffset>
                </wp:positionH>
                <wp:positionV relativeFrom="paragraph">
                  <wp:posOffset>228600</wp:posOffset>
                </wp:positionV>
                <wp:extent cx="2359660" cy="1588135"/>
                <wp:effectExtent l="12065" t="11430" r="9525" b="10160"/>
                <wp:wrapSquare wrapText="bothSides"/>
                <wp:docPr id="154727406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1588135"/>
                        </a:xfrm>
                        <a:prstGeom prst="rect">
                          <a:avLst/>
                        </a:prstGeom>
                        <a:solidFill>
                          <a:srgbClr val="FFFFFF"/>
                        </a:solidFill>
                        <a:ln w="12573">
                          <a:solidFill>
                            <a:srgbClr val="C0504D"/>
                          </a:solidFill>
                          <a:miter lim="800000"/>
                          <a:headEnd type="none" w="sm" len="sm"/>
                          <a:tailEnd type="none" w="sm" len="sm"/>
                        </a:ln>
                      </wps:spPr>
                      <wps:txbx>
                        <w:txbxContent>
                          <w:p w14:paraId="791571FD" w14:textId="77777777" w:rsidR="00D65AE4" w:rsidRDefault="00D65AE4">
                            <w:pPr>
                              <w:pStyle w:val="LO-normal"/>
                              <w:spacing w:after="160"/>
                            </w:pPr>
                          </w:p>
                          <w:p w14:paraId="46C2EBF3" w14:textId="77777777" w:rsidR="00D65AE4" w:rsidRDefault="0013507C">
                            <w:pPr>
                              <w:pStyle w:val="LO-normal"/>
                              <w:spacing w:after="160"/>
                            </w:pPr>
                            <w:r>
                              <w:rPr>
                                <w:b/>
                                <w:color w:val="000000"/>
                              </w:rPr>
                              <w:t>Name: Neha Antony</w:t>
                            </w:r>
                          </w:p>
                          <w:p w14:paraId="3EE298A0" w14:textId="77777777" w:rsidR="00D65AE4" w:rsidRDefault="0013507C">
                            <w:pPr>
                              <w:pStyle w:val="LO-normal"/>
                              <w:spacing w:after="160"/>
                            </w:pPr>
                            <w:r>
                              <w:rPr>
                                <w:b/>
                                <w:color w:val="000000"/>
                              </w:rPr>
                              <w:t>Roll No:23</w:t>
                            </w:r>
                          </w:p>
                          <w:p w14:paraId="160619AE" w14:textId="77777777" w:rsidR="00D65AE4" w:rsidRDefault="0013507C">
                            <w:pPr>
                              <w:pStyle w:val="LO-normal"/>
                              <w:spacing w:after="160"/>
                            </w:pPr>
                            <w:proofErr w:type="spellStart"/>
                            <w:r>
                              <w:rPr>
                                <w:b/>
                                <w:color w:val="000000"/>
                              </w:rPr>
                              <w:t>Batch:MCA</w:t>
                            </w:r>
                            <w:proofErr w:type="spellEnd"/>
                            <w:r>
                              <w:rPr>
                                <w:b/>
                                <w:color w:val="000000"/>
                              </w:rPr>
                              <w:t xml:space="preserve"> -B</w:t>
                            </w:r>
                          </w:p>
                          <w:p w14:paraId="0313DCBD" w14:textId="77777777" w:rsidR="00D65AE4" w:rsidRDefault="0013507C">
                            <w:pPr>
                              <w:pStyle w:val="LO-normal"/>
                              <w:spacing w:after="160"/>
                            </w:pPr>
                            <w:r>
                              <w:rPr>
                                <w:b/>
                                <w:color w:val="000000"/>
                              </w:rPr>
                              <w:t>Date:05-05-2022</w:t>
                            </w:r>
                          </w:p>
                          <w:p w14:paraId="2C07FECD" w14:textId="77777777" w:rsidR="00D65AE4" w:rsidRDefault="00D65AE4">
                            <w:pPr>
                              <w:pStyle w:val="LO-normal"/>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36D30A9" id="Text Box 13" o:spid="_x0000_s1038" type="#_x0000_t202" style="position:absolute;margin-left:308pt;margin-top:18pt;width:185.8pt;height:125.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" strokecolor="#c0504d" strokeweight=".99pt">
                <v:stroke startarrowwidth="narrow" startarrowlength="short" endarrowwidth="narrow" endarrowlength="short"/>
                <v:textbox>
                  <w:txbxContent>
                    <w:p w14:paraId="791571FD" w14:textId="77777777" w:rsidR="00D65AE4" w:rsidRDefault="00D65AE4">
                      <w:pPr>
                        <w:pStyle w:val="LO-normal"/>
                        <w:spacing w:after="160"/>
                      </w:pPr>
                    </w:p>
                    <w:p w14:paraId="46C2EBF3" w14:textId="77777777" w:rsidR="00D65AE4" w:rsidRDefault="0013507C">
                      <w:pPr>
                        <w:pStyle w:val="LO-normal"/>
                        <w:spacing w:after="160"/>
                      </w:pPr>
                      <w:r>
                        <w:rPr>
                          <w:b/>
                          <w:color w:val="000000"/>
                        </w:rPr>
                        <w:t>Name: Neha Antony</w:t>
                      </w:r>
                    </w:p>
                    <w:p w14:paraId="3EE298A0" w14:textId="77777777" w:rsidR="00D65AE4" w:rsidRDefault="0013507C">
                      <w:pPr>
                        <w:pStyle w:val="LO-normal"/>
                        <w:spacing w:after="160"/>
                      </w:pPr>
                      <w:r>
                        <w:rPr>
                          <w:b/>
                          <w:color w:val="000000"/>
                        </w:rPr>
                        <w:t>Roll No:23</w:t>
                      </w:r>
                    </w:p>
                    <w:p w14:paraId="160619AE" w14:textId="77777777" w:rsidR="00D65AE4" w:rsidRDefault="0013507C">
                      <w:pPr>
                        <w:pStyle w:val="LO-normal"/>
                        <w:spacing w:after="160"/>
                      </w:pPr>
                      <w:proofErr w:type="spellStart"/>
                      <w:r>
                        <w:rPr>
                          <w:b/>
                          <w:color w:val="000000"/>
                        </w:rPr>
                        <w:t>Batch:MCA</w:t>
                      </w:r>
                      <w:proofErr w:type="spellEnd"/>
                      <w:r>
                        <w:rPr>
                          <w:b/>
                          <w:color w:val="000000"/>
                        </w:rPr>
                        <w:t xml:space="preserve"> -B</w:t>
                      </w:r>
                    </w:p>
                    <w:p w14:paraId="0313DCBD" w14:textId="77777777" w:rsidR="00D65AE4" w:rsidRDefault="0013507C">
                      <w:pPr>
                        <w:pStyle w:val="LO-normal"/>
                        <w:spacing w:after="160"/>
                      </w:pPr>
                      <w:r>
                        <w:rPr>
                          <w:b/>
                          <w:color w:val="000000"/>
                        </w:rPr>
                        <w:t>Date:05-05-2022</w:t>
                      </w:r>
                    </w:p>
                    <w:p w14:paraId="2C07FECD" w14:textId="77777777" w:rsidR="00D65AE4" w:rsidRDefault="00D65AE4">
                      <w:pPr>
                        <w:pStyle w:val="LO-normal"/>
                        <w:spacing w:after="160"/>
                      </w:pPr>
                    </w:p>
                  </w:txbxContent>
                </v:textbox>
                <w10:wrap type="square"/>
              </v:shape>
            </w:pict>
          </mc:Fallback>
        </mc:AlternateContent>
      </w:r>
    </w:p>
    <w:p w14:paraId="4A2D8465" w14:textId="77777777" w:rsidR="00D65AE4" w:rsidRDefault="0013507C">
      <w:pPr>
        <w:pBdr>
          <w:top w:val="nil"/>
          <w:left w:val="nil"/>
          <w:bottom w:val="nil"/>
          <w:right w:val="nil"/>
          <w:between w:val="nil"/>
        </w:pBdr>
        <w:spacing w:after="160" w:line="259" w:lineRule="auto"/>
        <w:jc w:val="both"/>
        <w:rPr>
          <w:rFonts w:ascii="Calibri" w:eastAsia="Calibri" w:hAnsi="Calibri" w:cs="Calibri"/>
          <w:b/>
          <w:color w:val="00000A"/>
          <w:sz w:val="28"/>
          <w:szCs w:val="28"/>
          <w:u w:val="single"/>
          <w:lang w:val="en-IN" w:eastAsia="zh-CN" w:bidi="hi-IN"/>
        </w:rPr>
      </w:pPr>
      <w:r>
        <w:rPr>
          <w:rFonts w:ascii="Calibri" w:eastAsia="Calibri" w:hAnsi="Calibri" w:cs="Calibri"/>
          <w:b/>
          <w:color w:val="C55911"/>
          <w:sz w:val="28"/>
          <w:szCs w:val="28"/>
          <w:u w:val="single"/>
          <w:lang w:val="en-IN" w:eastAsia="zh-CN" w:bidi="hi-IN"/>
        </w:rPr>
        <w:t>NETWORKING &amp; SYSTEM ADMINISTRATION LAB</w:t>
      </w:r>
    </w:p>
    <w:p w14:paraId="4F3D0669" w14:textId="57253083" w:rsidR="00D65AE4" w:rsidRPr="00457B38" w:rsidRDefault="00457B38">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7A53ED6B"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Shell program to add 2 numbers</w:t>
      </w:r>
    </w:p>
    <w:p w14:paraId="00C81D5B" w14:textId="77777777" w:rsidR="00D65AE4" w:rsidRDefault="0013507C">
      <w:pPr>
        <w:pBdr>
          <w:top w:val="nil"/>
          <w:left w:val="nil"/>
          <w:bottom w:val="nil"/>
          <w:right w:val="nil"/>
          <w:between w:val="nil"/>
        </w:pBdr>
        <w:spacing w:after="160" w:line="259" w:lineRule="auto"/>
        <w:rPr>
          <w:b/>
          <w:color w:val="00000A"/>
          <w:sz w:val="28"/>
          <w:szCs w:val="28"/>
          <w:u w:val="single"/>
          <w:lang w:val="en-IN" w:eastAsia="zh-CN" w:bidi="hi-IN"/>
        </w:rPr>
      </w:pPr>
      <w:r>
        <w:rPr>
          <w:b/>
          <w:color w:val="00000A"/>
          <w:sz w:val="28"/>
          <w:szCs w:val="28"/>
          <w:u w:val="single"/>
          <w:lang w:val="en-IN" w:eastAsia="zh-CN" w:bidi="hi-IN"/>
        </w:rPr>
        <w:t>Procedure</w:t>
      </w:r>
    </w:p>
    <w:p w14:paraId="181AECB9"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#!/bin/bash</w:t>
      </w:r>
    </w:p>
    <w:p w14:paraId="5BF845AE"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"enter the value 1"</w:t>
      </w:r>
    </w:p>
    <w:p w14:paraId="5E960CB2"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read a</w:t>
      </w:r>
    </w:p>
    <w:p w14:paraId="3D720126"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"enter the value 2"</w:t>
      </w:r>
    </w:p>
    <w:p w14:paraId="59A2EBA4"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read b</w:t>
      </w:r>
    </w:p>
    <w:p w14:paraId="5A36CE70"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d=$(($a + $b))</w:t>
      </w:r>
    </w:p>
    <w:p w14:paraId="039A930E"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"sum="$d</w:t>
      </w:r>
    </w:p>
    <w:p w14:paraId="5C0836EF" w14:textId="51D62AE3" w:rsidR="00D65AE4" w:rsidRDefault="00457B38">
      <w:pPr>
        <w:pBdr>
          <w:top w:val="nil"/>
          <w:left w:val="nil"/>
          <w:bottom w:val="nil"/>
          <w:right w:val="nil"/>
          <w:between w:val="nil"/>
        </w:pBdr>
        <w:spacing w:after="160" w:line="259" w:lineRule="auto"/>
        <w:rPr>
          <w:rFonts w:ascii="Calibri" w:eastAsia="Calibri" w:hAnsi="Calibri" w:cs="Calibri"/>
          <w:b/>
          <w:color w:val="00000A"/>
          <w:sz w:val="22"/>
          <w:szCs w:val="22"/>
          <w:u w:val="single"/>
          <w:lang w:val="en-IN" w:eastAsia="zh-CN" w:bidi="hi-IN"/>
        </w:rPr>
      </w:pPr>
      <w:r>
        <w:rPr>
          <w:noProof/>
        </w:rPr>
        <w:drawing>
          <wp:anchor distT="0" distB="0" distL="0" distR="0" simplePos="0" relativeHeight="251648512" behindDoc="0" locked="0" layoutInCell="1" allowOverlap="1" wp14:anchorId="1EF0942B" wp14:editId="5EEE7EA9">
            <wp:simplePos x="0" y="0"/>
            <wp:positionH relativeFrom="column">
              <wp:posOffset>-335915</wp:posOffset>
            </wp:positionH>
            <wp:positionV relativeFrom="paragraph">
              <wp:posOffset>419100</wp:posOffset>
            </wp:positionV>
            <wp:extent cx="3943350" cy="1409700"/>
            <wp:effectExtent l="0" t="0" r="0" b="0"/>
            <wp:wrapSquare wrapText="bothSides"/>
            <wp:docPr id="1351132488" name="image1.png"/>
            <wp:cNvGraphicFramePr/>
            <a:graphic xmlns:a="http://schemas.openxmlformats.org/drawingml/2006/main">
              <a:graphicData uri="http://schemas.openxmlformats.org/drawingml/2006/picture">
                <pic:pic xmlns:pic="http://schemas.openxmlformats.org/drawingml/2006/picture">
                  <pic:nvPicPr>
                    <pic:cNvPr id="1351132488" name="image1.png"/>
                    <pic:cNvPicPr/>
                  </pic:nvPicPr>
                  <pic:blipFill>
                    <a:blip r:embed="rId128"/>
                    <a:stretch>
                      <a:fillRect/>
                    </a:stretch>
                  </pic:blipFill>
                  <pic:spPr>
                    <a:xfrm>
                      <a:off x="0" y="0"/>
                      <a:ext cx="3943350" cy="1409700"/>
                    </a:xfrm>
                    <a:prstGeom prst="rect">
                      <a:avLst/>
                    </a:prstGeom>
                  </pic:spPr>
                </pic:pic>
              </a:graphicData>
            </a:graphic>
          </wp:anchor>
        </w:drawing>
      </w:r>
      <w:r w:rsidR="0013507C">
        <w:rPr>
          <w:b/>
          <w:color w:val="00000A"/>
          <w:sz w:val="28"/>
          <w:szCs w:val="28"/>
          <w:u w:val="single"/>
          <w:lang w:val="en-IN" w:eastAsia="zh-CN" w:bidi="hi-IN"/>
        </w:rPr>
        <w:t>Output</w:t>
      </w:r>
    </w:p>
    <w:p w14:paraId="77F71654" w14:textId="6556E048"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463845B1" w14:textId="7341AB9F"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4230472A" w14:textId="3B6FF9FD" w:rsidR="00D65AE4" w:rsidRDefault="00D65AE4">
      <w:pPr>
        <w:pBdr>
          <w:top w:val="nil"/>
          <w:left w:val="nil"/>
          <w:bottom w:val="nil"/>
          <w:right w:val="nil"/>
          <w:between w:val="nil"/>
        </w:pBdr>
        <w:spacing w:after="160" w:line="259" w:lineRule="auto"/>
        <w:rPr>
          <w:color w:val="00000A"/>
          <w:sz w:val="28"/>
          <w:szCs w:val="28"/>
          <w:lang w:val="en-IN" w:eastAsia="zh-CN" w:bidi="hi-IN"/>
        </w:rPr>
      </w:pPr>
    </w:p>
    <w:p w14:paraId="5126F604" w14:textId="20382759" w:rsidR="00A77B3E" w:rsidRDefault="00A77B3E"/>
    <w:p w14:paraId="254A55DA" w14:textId="419BB66C" w:rsidR="00457B38" w:rsidRDefault="00457B38"/>
    <w:p w14:paraId="0DB21E63" w14:textId="05446494" w:rsidR="00457B38" w:rsidRDefault="00457B38"/>
    <w:p w14:paraId="2BD3467A" w14:textId="63437F73" w:rsidR="00457B38" w:rsidRDefault="00457B38"/>
    <w:p w14:paraId="2F7D4368" w14:textId="738FC472" w:rsidR="00457B38" w:rsidRDefault="00457B38"/>
    <w:p w14:paraId="6D70372E" w14:textId="0501E3F7" w:rsidR="00457B38" w:rsidRDefault="00457B38"/>
    <w:p w14:paraId="34931EC6" w14:textId="0B105392" w:rsidR="00457B38" w:rsidRDefault="00457B38"/>
    <w:p w14:paraId="0C62C004" w14:textId="436D00DE" w:rsidR="00457B38" w:rsidRDefault="00457B38"/>
    <w:p w14:paraId="47C70CF4" w14:textId="3A48D158" w:rsidR="00457B38" w:rsidRDefault="00457B38"/>
    <w:p w14:paraId="1693FB9B" w14:textId="46282C98" w:rsidR="00457B38" w:rsidRDefault="00457B38"/>
    <w:p w14:paraId="0E43A168" w14:textId="5393D29F" w:rsidR="00457B38" w:rsidRDefault="00457B38"/>
    <w:p w14:paraId="6903EE4F" w14:textId="56DA30A7" w:rsidR="00457B38" w:rsidRDefault="00457B38"/>
    <w:p w14:paraId="0B895C59" w14:textId="2FA88877" w:rsidR="00457B38" w:rsidRDefault="00457B38"/>
    <w:p w14:paraId="6F8817AB" w14:textId="5300DE2D" w:rsidR="00457B38" w:rsidRDefault="00457B38"/>
    <w:p w14:paraId="63584348" w14:textId="4C1A0051" w:rsidR="00457B38" w:rsidRDefault="00457B38"/>
    <w:p w14:paraId="1C8AF121" w14:textId="19514054" w:rsidR="00457B38" w:rsidRDefault="00457B38"/>
    <w:p w14:paraId="5D1D98FA" w14:textId="53828D14" w:rsidR="00457B38" w:rsidRDefault="00457B38"/>
    <w:p w14:paraId="526B256F" w14:textId="7388061D" w:rsidR="00457B38" w:rsidRDefault="00457B38"/>
    <w:p w14:paraId="445F6ADD" w14:textId="1B938285" w:rsidR="00457B38" w:rsidRDefault="00457B38"/>
    <w:p w14:paraId="0502E0D1" w14:textId="5A7763C0" w:rsidR="00457B38" w:rsidRDefault="00457B38"/>
    <w:p w14:paraId="313AB4F0" w14:textId="343C1C27" w:rsidR="00457B38" w:rsidRDefault="00457B38"/>
    <w:p w14:paraId="0110CA28" w14:textId="7C2806AB" w:rsidR="00457B38" w:rsidRDefault="00457B38"/>
    <w:p w14:paraId="2694B96C" w14:textId="77777777" w:rsidR="00457B38" w:rsidRDefault="00457B38"/>
    <w:p w14:paraId="5EB8D689" w14:textId="7C216866" w:rsidR="00D65AE4" w:rsidRDefault="00884F8D">
      <w:pPr>
        <w:pBdr>
          <w:top w:val="single" w:sz="8" w:space="2" w:color="000001"/>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noProof/>
        </w:rPr>
        <w:lastRenderedPageBreak/>
        <mc:AlternateContent>
          <mc:Choice Requires="wps">
            <w:drawing>
              <wp:anchor distT="0" distB="0" distL="114300" distR="114300" simplePos="0" relativeHeight="251694080" behindDoc="0" locked="0" layoutInCell="1" allowOverlap="1" wp14:anchorId="21514037" wp14:editId="4367B1EB">
                <wp:simplePos x="0" y="0"/>
                <wp:positionH relativeFrom="column">
                  <wp:posOffset>3911600</wp:posOffset>
                </wp:positionH>
                <wp:positionV relativeFrom="paragraph">
                  <wp:posOffset>228600</wp:posOffset>
                </wp:positionV>
                <wp:extent cx="2359660" cy="1588135"/>
                <wp:effectExtent l="12065" t="11430" r="9525" b="10160"/>
                <wp:wrapSquare wrapText="bothSides"/>
                <wp:docPr id="1547274063"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1588135"/>
                        </a:xfrm>
                        <a:prstGeom prst="rect">
                          <a:avLst/>
                        </a:prstGeom>
                        <a:solidFill>
                          <a:srgbClr val="FFFFFF"/>
                        </a:solidFill>
                        <a:ln w="12573">
                          <a:solidFill>
                            <a:srgbClr val="C0504D"/>
                          </a:solidFill>
                          <a:miter lim="800000"/>
                          <a:headEnd type="none" w="sm" len="sm"/>
                          <a:tailEnd type="none" w="sm" len="sm"/>
                        </a:ln>
                      </wps:spPr>
                      <wps:txbx>
                        <w:txbxContent>
                          <w:p w14:paraId="696E7FE1" w14:textId="77777777" w:rsidR="00D65AE4" w:rsidRDefault="00D65AE4">
                            <w:pPr>
                              <w:pStyle w:val="LO-normal"/>
                              <w:spacing w:after="160"/>
                            </w:pPr>
                          </w:p>
                          <w:p w14:paraId="4F2CB8D9" w14:textId="77777777" w:rsidR="00D65AE4" w:rsidRDefault="0013507C">
                            <w:pPr>
                              <w:pStyle w:val="LO-normal"/>
                              <w:spacing w:after="160"/>
                            </w:pPr>
                            <w:r>
                              <w:rPr>
                                <w:b/>
                                <w:color w:val="000000"/>
                              </w:rPr>
                              <w:t>Name: Neha Antony</w:t>
                            </w:r>
                          </w:p>
                          <w:p w14:paraId="01BC3C12" w14:textId="77777777" w:rsidR="00D65AE4" w:rsidRDefault="0013507C">
                            <w:pPr>
                              <w:pStyle w:val="LO-normal"/>
                              <w:spacing w:after="160"/>
                            </w:pPr>
                            <w:r>
                              <w:rPr>
                                <w:b/>
                                <w:color w:val="000000"/>
                              </w:rPr>
                              <w:t>Roll No:23</w:t>
                            </w:r>
                          </w:p>
                          <w:p w14:paraId="2D592CD9" w14:textId="77777777" w:rsidR="00D65AE4" w:rsidRDefault="0013507C">
                            <w:pPr>
                              <w:pStyle w:val="LO-normal"/>
                              <w:spacing w:after="160"/>
                            </w:pPr>
                            <w:proofErr w:type="spellStart"/>
                            <w:r>
                              <w:rPr>
                                <w:b/>
                                <w:color w:val="000000"/>
                              </w:rPr>
                              <w:t>Batch:MCA</w:t>
                            </w:r>
                            <w:proofErr w:type="spellEnd"/>
                            <w:r>
                              <w:rPr>
                                <w:b/>
                                <w:color w:val="000000"/>
                              </w:rPr>
                              <w:t xml:space="preserve"> -B</w:t>
                            </w:r>
                          </w:p>
                          <w:p w14:paraId="511A3E0D" w14:textId="77777777" w:rsidR="00D65AE4" w:rsidRDefault="0013507C">
                            <w:pPr>
                              <w:pStyle w:val="LO-normal"/>
                              <w:spacing w:after="160"/>
                            </w:pPr>
                            <w:r>
                              <w:rPr>
                                <w:b/>
                                <w:color w:val="000000"/>
                              </w:rPr>
                              <w:t>Date:05-05-2022</w:t>
                            </w:r>
                          </w:p>
                          <w:p w14:paraId="76CB528F" w14:textId="77777777" w:rsidR="00D65AE4" w:rsidRDefault="00D65AE4">
                            <w:pPr>
                              <w:pStyle w:val="LO-normal"/>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1514037" id="Text Box 14" o:spid="_x0000_s1039" type="#_x0000_t202" style="position:absolute;margin-left:308pt;margin-top:18pt;width:185.8pt;height:125.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" strokecolor="#c0504d" strokeweight=".99pt">
                <v:stroke startarrowwidth="narrow" startarrowlength="short" endarrowwidth="narrow" endarrowlength="short"/>
                <v:textbox>
                  <w:txbxContent>
                    <w:p w14:paraId="696E7FE1" w14:textId="77777777" w:rsidR="00D65AE4" w:rsidRDefault="00D65AE4">
                      <w:pPr>
                        <w:pStyle w:val="LO-normal"/>
                        <w:spacing w:after="160"/>
                      </w:pPr>
                    </w:p>
                    <w:p w14:paraId="4F2CB8D9" w14:textId="77777777" w:rsidR="00D65AE4" w:rsidRDefault="0013507C">
                      <w:pPr>
                        <w:pStyle w:val="LO-normal"/>
                        <w:spacing w:after="160"/>
                      </w:pPr>
                      <w:r>
                        <w:rPr>
                          <w:b/>
                          <w:color w:val="000000"/>
                        </w:rPr>
                        <w:t>Name: Neha Antony</w:t>
                      </w:r>
                    </w:p>
                    <w:p w14:paraId="01BC3C12" w14:textId="77777777" w:rsidR="00D65AE4" w:rsidRDefault="0013507C">
                      <w:pPr>
                        <w:pStyle w:val="LO-normal"/>
                        <w:spacing w:after="160"/>
                      </w:pPr>
                      <w:r>
                        <w:rPr>
                          <w:b/>
                          <w:color w:val="000000"/>
                        </w:rPr>
                        <w:t>Roll No:23</w:t>
                      </w:r>
                    </w:p>
                    <w:p w14:paraId="2D592CD9" w14:textId="77777777" w:rsidR="00D65AE4" w:rsidRDefault="0013507C">
                      <w:pPr>
                        <w:pStyle w:val="LO-normal"/>
                        <w:spacing w:after="160"/>
                      </w:pPr>
                      <w:proofErr w:type="spellStart"/>
                      <w:r>
                        <w:rPr>
                          <w:b/>
                          <w:color w:val="000000"/>
                        </w:rPr>
                        <w:t>Batch:MCA</w:t>
                      </w:r>
                      <w:proofErr w:type="spellEnd"/>
                      <w:r>
                        <w:rPr>
                          <w:b/>
                          <w:color w:val="000000"/>
                        </w:rPr>
                        <w:t xml:space="preserve"> -B</w:t>
                      </w:r>
                    </w:p>
                    <w:p w14:paraId="511A3E0D" w14:textId="77777777" w:rsidR="00D65AE4" w:rsidRDefault="0013507C">
                      <w:pPr>
                        <w:pStyle w:val="LO-normal"/>
                        <w:spacing w:after="160"/>
                      </w:pPr>
                      <w:r>
                        <w:rPr>
                          <w:b/>
                          <w:color w:val="000000"/>
                        </w:rPr>
                        <w:t>Date:05-05-2022</w:t>
                      </w:r>
                    </w:p>
                    <w:p w14:paraId="76CB528F" w14:textId="77777777" w:rsidR="00D65AE4" w:rsidRDefault="00D65AE4">
                      <w:pPr>
                        <w:pStyle w:val="LO-normal"/>
                        <w:spacing w:after="160"/>
                      </w:pPr>
                    </w:p>
                  </w:txbxContent>
                </v:textbox>
                <w10:wrap type="square"/>
              </v:shape>
            </w:pict>
          </mc:Fallback>
        </mc:AlternateContent>
      </w:r>
    </w:p>
    <w:p w14:paraId="740B32DD" w14:textId="77777777" w:rsidR="00D65AE4" w:rsidRDefault="0013507C">
      <w:pPr>
        <w:pBdr>
          <w:top w:val="nil"/>
          <w:left w:val="nil"/>
          <w:bottom w:val="nil"/>
          <w:right w:val="nil"/>
          <w:between w:val="nil"/>
        </w:pBdr>
        <w:spacing w:after="160" w:line="259" w:lineRule="auto"/>
        <w:jc w:val="both"/>
        <w:rPr>
          <w:rFonts w:ascii="Calibri" w:eastAsia="Calibri" w:hAnsi="Calibri" w:cs="Calibri"/>
          <w:b/>
          <w:color w:val="00000A"/>
          <w:sz w:val="28"/>
          <w:szCs w:val="28"/>
          <w:u w:val="single"/>
          <w:lang w:val="en-IN" w:eastAsia="zh-CN" w:bidi="hi-IN"/>
        </w:rPr>
      </w:pPr>
      <w:r>
        <w:rPr>
          <w:rFonts w:ascii="Calibri" w:eastAsia="Calibri" w:hAnsi="Calibri" w:cs="Calibri"/>
          <w:b/>
          <w:color w:val="C55911"/>
          <w:sz w:val="28"/>
          <w:szCs w:val="28"/>
          <w:u w:val="single"/>
          <w:lang w:val="en-IN" w:eastAsia="zh-CN" w:bidi="hi-IN"/>
        </w:rPr>
        <w:t>NETWORKING &amp; SYSTEM ADMINISTRATION LAB</w:t>
      </w:r>
    </w:p>
    <w:p w14:paraId="5EE817A1" w14:textId="3E9F2D32" w:rsidR="00457B38" w:rsidRDefault="00457B38">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2F258D6C" w14:textId="329A2772"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Shell program to check largest of 2 numbers</w:t>
      </w:r>
    </w:p>
    <w:p w14:paraId="4EAF3782" w14:textId="77777777" w:rsidR="00D65AE4" w:rsidRDefault="0013507C">
      <w:pPr>
        <w:pBdr>
          <w:top w:val="nil"/>
          <w:left w:val="nil"/>
          <w:bottom w:val="nil"/>
          <w:right w:val="nil"/>
          <w:between w:val="nil"/>
        </w:pBdr>
        <w:spacing w:after="160" w:line="259" w:lineRule="auto"/>
        <w:rPr>
          <w:b/>
          <w:color w:val="00000A"/>
          <w:sz w:val="28"/>
          <w:szCs w:val="28"/>
          <w:u w:val="single"/>
          <w:lang w:val="en-IN" w:eastAsia="zh-CN" w:bidi="hi-IN"/>
        </w:rPr>
      </w:pPr>
      <w:r>
        <w:rPr>
          <w:b/>
          <w:color w:val="00000A"/>
          <w:sz w:val="28"/>
          <w:szCs w:val="28"/>
          <w:u w:val="single"/>
          <w:lang w:val="en-IN" w:eastAsia="zh-CN" w:bidi="hi-IN"/>
        </w:rPr>
        <w:t>Procedure</w:t>
      </w:r>
    </w:p>
    <w:p w14:paraId="32F156CF"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#!/bin/bash</w:t>
      </w:r>
    </w:p>
    <w:p w14:paraId="6F9C2235"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"enter 2 numbers"</w:t>
      </w:r>
    </w:p>
    <w:p w14:paraId="53D93161"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read a</w:t>
      </w:r>
    </w:p>
    <w:p w14:paraId="4E484641"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read b</w:t>
      </w:r>
    </w:p>
    <w:p w14:paraId="45BC1AA8"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 xml:space="preserve">echo $a $b </w:t>
      </w:r>
    </w:p>
    <w:p w14:paraId="5C578036"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if [ $a -</w:t>
      </w:r>
      <w:proofErr w:type="spellStart"/>
      <w:r>
        <w:rPr>
          <w:color w:val="00000A"/>
          <w:sz w:val="28"/>
          <w:szCs w:val="28"/>
          <w:lang w:val="en-IN" w:eastAsia="zh-CN" w:bidi="hi-IN"/>
        </w:rPr>
        <w:t>gt</w:t>
      </w:r>
      <w:proofErr w:type="spellEnd"/>
      <w:r>
        <w:rPr>
          <w:color w:val="00000A"/>
          <w:sz w:val="28"/>
          <w:szCs w:val="28"/>
          <w:lang w:val="en-IN" w:eastAsia="zh-CN" w:bidi="hi-IN"/>
        </w:rPr>
        <w:t xml:space="preserve"> $b ]</w:t>
      </w:r>
    </w:p>
    <w:p w14:paraId="23DE8803"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then</w:t>
      </w:r>
    </w:p>
    <w:p w14:paraId="2B14A040"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"$a is greater"</w:t>
      </w:r>
    </w:p>
    <w:p w14:paraId="515483D3"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else</w:t>
      </w:r>
    </w:p>
    <w:p w14:paraId="325227EB"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"$b is greater"</w:t>
      </w:r>
    </w:p>
    <w:p w14:paraId="14D23C4A"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fi</w:t>
      </w:r>
    </w:p>
    <w:p w14:paraId="605F9528" w14:textId="77777777" w:rsidR="00D65AE4" w:rsidRDefault="00D65AE4">
      <w:pPr>
        <w:pBdr>
          <w:top w:val="nil"/>
          <w:left w:val="nil"/>
          <w:bottom w:val="nil"/>
          <w:right w:val="nil"/>
          <w:between w:val="nil"/>
        </w:pBdr>
        <w:spacing w:after="160" w:line="259" w:lineRule="auto"/>
        <w:rPr>
          <w:color w:val="00000A"/>
          <w:sz w:val="28"/>
          <w:szCs w:val="28"/>
          <w:lang w:val="en-IN" w:eastAsia="zh-CN" w:bidi="hi-IN"/>
        </w:rPr>
      </w:pPr>
    </w:p>
    <w:p w14:paraId="4DEA1B2A" w14:textId="77777777" w:rsidR="00D65AE4" w:rsidRDefault="0013507C">
      <w:pPr>
        <w:pBdr>
          <w:top w:val="nil"/>
          <w:left w:val="nil"/>
          <w:bottom w:val="nil"/>
          <w:right w:val="nil"/>
          <w:between w:val="nil"/>
        </w:pBdr>
        <w:spacing w:after="160" w:line="259" w:lineRule="auto"/>
        <w:rPr>
          <w:rFonts w:ascii="Calibri" w:eastAsia="Calibri" w:hAnsi="Calibri" w:cs="Calibri"/>
          <w:b/>
          <w:color w:val="00000A"/>
          <w:sz w:val="22"/>
          <w:szCs w:val="22"/>
          <w:u w:val="single"/>
          <w:lang w:val="en-IN" w:eastAsia="zh-CN" w:bidi="hi-IN"/>
        </w:rPr>
      </w:pPr>
      <w:r>
        <w:rPr>
          <w:b/>
          <w:color w:val="00000A"/>
          <w:sz w:val="28"/>
          <w:szCs w:val="28"/>
          <w:u w:val="single"/>
          <w:lang w:val="en-IN" w:eastAsia="zh-CN" w:bidi="hi-IN"/>
        </w:rPr>
        <w:t>Output</w:t>
      </w:r>
    </w:p>
    <w:p w14:paraId="7395732E" w14:textId="085FEB1C" w:rsidR="00457B38" w:rsidRDefault="00457B38">
      <w:pPr>
        <w:pBdr>
          <w:top w:val="nil"/>
          <w:left w:val="nil"/>
          <w:bottom w:val="nil"/>
          <w:right w:val="nil"/>
          <w:between w:val="nil"/>
        </w:pBdr>
        <w:spacing w:after="160" w:line="259" w:lineRule="auto"/>
        <w:rPr>
          <w:color w:val="00000A"/>
          <w:sz w:val="28"/>
          <w:szCs w:val="28"/>
          <w:lang w:val="en-IN" w:eastAsia="zh-CN" w:bidi="hi-IN"/>
        </w:rPr>
      </w:pPr>
      <w:r>
        <w:rPr>
          <w:noProof/>
        </w:rPr>
        <w:drawing>
          <wp:anchor distT="0" distB="0" distL="0" distR="0" simplePos="0" relativeHeight="251650560" behindDoc="0" locked="0" layoutInCell="1" allowOverlap="1" wp14:anchorId="4519453D" wp14:editId="204E2D9B">
            <wp:simplePos x="0" y="0"/>
            <wp:positionH relativeFrom="column">
              <wp:posOffset>-76835</wp:posOffset>
            </wp:positionH>
            <wp:positionV relativeFrom="paragraph">
              <wp:posOffset>97790</wp:posOffset>
            </wp:positionV>
            <wp:extent cx="4476750" cy="1371600"/>
            <wp:effectExtent l="0" t="0" r="0" b="0"/>
            <wp:wrapSquare wrapText="bothSides"/>
            <wp:docPr id="1323372032" name="image2.png"/>
            <wp:cNvGraphicFramePr/>
            <a:graphic xmlns:a="http://schemas.openxmlformats.org/drawingml/2006/main">
              <a:graphicData uri="http://schemas.openxmlformats.org/drawingml/2006/picture">
                <pic:pic xmlns:pic="http://schemas.openxmlformats.org/drawingml/2006/picture">
                  <pic:nvPicPr>
                    <pic:cNvPr id="1323372032" name="image2.png"/>
                    <pic:cNvPicPr/>
                  </pic:nvPicPr>
                  <pic:blipFill>
                    <a:blip r:embed="rId129"/>
                    <a:stretch>
                      <a:fillRect/>
                    </a:stretch>
                  </pic:blipFill>
                  <pic:spPr>
                    <a:xfrm>
                      <a:off x="0" y="0"/>
                      <a:ext cx="4476750" cy="1371600"/>
                    </a:xfrm>
                    <a:prstGeom prst="rect">
                      <a:avLst/>
                    </a:prstGeom>
                  </pic:spPr>
                </pic:pic>
              </a:graphicData>
            </a:graphic>
          </wp:anchor>
        </w:drawing>
      </w:r>
    </w:p>
    <w:p w14:paraId="482F8560" w14:textId="77BA750E"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7D7B0B61" w14:textId="0CF21472"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1D687AA1" w14:textId="588AFD9C"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2F9C33C8" w14:textId="77777777"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12620EA0" w14:textId="77777777"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2920E8DC" w14:textId="62CB483E" w:rsidR="00D65AE4" w:rsidRDefault="00D65AE4">
      <w:pPr>
        <w:pBdr>
          <w:top w:val="nil"/>
          <w:left w:val="nil"/>
          <w:bottom w:val="nil"/>
          <w:right w:val="nil"/>
          <w:between w:val="nil"/>
        </w:pBdr>
        <w:spacing w:after="160" w:line="259" w:lineRule="auto"/>
        <w:rPr>
          <w:color w:val="00000A"/>
          <w:sz w:val="28"/>
          <w:szCs w:val="28"/>
          <w:lang w:val="en-IN" w:eastAsia="zh-CN" w:bidi="hi-IN"/>
        </w:rPr>
      </w:pPr>
    </w:p>
    <w:p w14:paraId="2B9F5FC5" w14:textId="7BF4F631"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7F95A3DE" w14:textId="2ABC7569"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1AF0F711" w14:textId="29430A50"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0BEF6F50" w14:textId="77777777"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6E920826" w14:textId="4353DA9E" w:rsidR="00D65AE4" w:rsidRDefault="00884F8D">
      <w:pPr>
        <w:pBdr>
          <w:top w:val="single" w:sz="8" w:space="2" w:color="000001"/>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noProof/>
        </w:rPr>
        <w:lastRenderedPageBreak/>
        <mc:AlternateContent>
          <mc:Choice Requires="wps">
            <w:drawing>
              <wp:anchor distT="0" distB="0" distL="114300" distR="114300" simplePos="0" relativeHeight="251696128" behindDoc="0" locked="0" layoutInCell="1" allowOverlap="1" wp14:anchorId="1807F5E0" wp14:editId="32C17936">
                <wp:simplePos x="0" y="0"/>
                <wp:positionH relativeFrom="column">
                  <wp:posOffset>3911600</wp:posOffset>
                </wp:positionH>
                <wp:positionV relativeFrom="paragraph">
                  <wp:posOffset>228600</wp:posOffset>
                </wp:positionV>
                <wp:extent cx="2359660" cy="1588135"/>
                <wp:effectExtent l="12065" t="11430" r="9525" b="10160"/>
                <wp:wrapSquare wrapText="bothSides"/>
                <wp:docPr id="154727406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1588135"/>
                        </a:xfrm>
                        <a:prstGeom prst="rect">
                          <a:avLst/>
                        </a:prstGeom>
                        <a:solidFill>
                          <a:srgbClr val="FFFFFF"/>
                        </a:solidFill>
                        <a:ln w="12573">
                          <a:solidFill>
                            <a:srgbClr val="C0504D"/>
                          </a:solidFill>
                          <a:miter lim="800000"/>
                          <a:headEnd type="none" w="sm" len="sm"/>
                          <a:tailEnd type="none" w="sm" len="sm"/>
                        </a:ln>
                      </wps:spPr>
                      <wps:txbx>
                        <w:txbxContent>
                          <w:p w14:paraId="20DCB017" w14:textId="77777777" w:rsidR="00D65AE4" w:rsidRDefault="00D65AE4">
                            <w:pPr>
                              <w:pStyle w:val="LO-normal"/>
                              <w:spacing w:after="160"/>
                            </w:pPr>
                          </w:p>
                          <w:p w14:paraId="4D5C183A" w14:textId="77777777" w:rsidR="00D65AE4" w:rsidRDefault="0013507C">
                            <w:pPr>
                              <w:pStyle w:val="LO-normal"/>
                              <w:spacing w:after="160"/>
                            </w:pPr>
                            <w:r>
                              <w:rPr>
                                <w:b/>
                                <w:color w:val="000000"/>
                              </w:rPr>
                              <w:t>Name: Neha Antony</w:t>
                            </w:r>
                          </w:p>
                          <w:p w14:paraId="611A59E9" w14:textId="77777777" w:rsidR="00D65AE4" w:rsidRDefault="0013507C">
                            <w:pPr>
                              <w:pStyle w:val="LO-normal"/>
                              <w:spacing w:after="160"/>
                            </w:pPr>
                            <w:r>
                              <w:rPr>
                                <w:b/>
                                <w:color w:val="000000"/>
                              </w:rPr>
                              <w:t>Roll No:23</w:t>
                            </w:r>
                          </w:p>
                          <w:p w14:paraId="4AF82E9D" w14:textId="77777777" w:rsidR="00D65AE4" w:rsidRDefault="0013507C">
                            <w:pPr>
                              <w:pStyle w:val="LO-normal"/>
                              <w:spacing w:after="160"/>
                            </w:pPr>
                            <w:proofErr w:type="spellStart"/>
                            <w:r>
                              <w:rPr>
                                <w:b/>
                                <w:color w:val="000000"/>
                              </w:rPr>
                              <w:t>Batch:MCA</w:t>
                            </w:r>
                            <w:proofErr w:type="spellEnd"/>
                            <w:r>
                              <w:rPr>
                                <w:b/>
                                <w:color w:val="000000"/>
                              </w:rPr>
                              <w:t xml:space="preserve"> -B</w:t>
                            </w:r>
                          </w:p>
                          <w:p w14:paraId="2E211740" w14:textId="77777777" w:rsidR="00D65AE4" w:rsidRDefault="0013507C">
                            <w:pPr>
                              <w:pStyle w:val="LO-normal"/>
                              <w:spacing w:after="160"/>
                            </w:pPr>
                            <w:r>
                              <w:rPr>
                                <w:b/>
                                <w:color w:val="000000"/>
                              </w:rPr>
                              <w:t>Date:05-05-2022</w:t>
                            </w:r>
                          </w:p>
                          <w:p w14:paraId="4685C066" w14:textId="77777777" w:rsidR="00D65AE4" w:rsidRDefault="00D65AE4">
                            <w:pPr>
                              <w:pStyle w:val="LO-normal"/>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807F5E0" id="Text Box 15" o:spid="_x0000_s1040" type="#_x0000_t202" style="position:absolute;margin-left:308pt;margin-top:18pt;width:185.8pt;height:12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" strokecolor="#c0504d" strokeweight=".99pt">
                <v:stroke startarrowwidth="narrow" startarrowlength="short" endarrowwidth="narrow" endarrowlength="short"/>
                <v:textbox>
                  <w:txbxContent>
                    <w:p w14:paraId="20DCB017" w14:textId="77777777" w:rsidR="00D65AE4" w:rsidRDefault="00D65AE4">
                      <w:pPr>
                        <w:pStyle w:val="LO-normal"/>
                        <w:spacing w:after="160"/>
                      </w:pPr>
                    </w:p>
                    <w:p w14:paraId="4D5C183A" w14:textId="77777777" w:rsidR="00D65AE4" w:rsidRDefault="0013507C">
                      <w:pPr>
                        <w:pStyle w:val="LO-normal"/>
                        <w:spacing w:after="160"/>
                      </w:pPr>
                      <w:r>
                        <w:rPr>
                          <w:b/>
                          <w:color w:val="000000"/>
                        </w:rPr>
                        <w:t>Name: Neha Antony</w:t>
                      </w:r>
                    </w:p>
                    <w:p w14:paraId="611A59E9" w14:textId="77777777" w:rsidR="00D65AE4" w:rsidRDefault="0013507C">
                      <w:pPr>
                        <w:pStyle w:val="LO-normal"/>
                        <w:spacing w:after="160"/>
                      </w:pPr>
                      <w:r>
                        <w:rPr>
                          <w:b/>
                          <w:color w:val="000000"/>
                        </w:rPr>
                        <w:t>Roll No:23</w:t>
                      </w:r>
                    </w:p>
                    <w:p w14:paraId="4AF82E9D" w14:textId="77777777" w:rsidR="00D65AE4" w:rsidRDefault="0013507C">
                      <w:pPr>
                        <w:pStyle w:val="LO-normal"/>
                        <w:spacing w:after="160"/>
                      </w:pPr>
                      <w:proofErr w:type="spellStart"/>
                      <w:r>
                        <w:rPr>
                          <w:b/>
                          <w:color w:val="000000"/>
                        </w:rPr>
                        <w:t>Batch:MCA</w:t>
                      </w:r>
                      <w:proofErr w:type="spellEnd"/>
                      <w:r>
                        <w:rPr>
                          <w:b/>
                          <w:color w:val="000000"/>
                        </w:rPr>
                        <w:t xml:space="preserve"> -B</w:t>
                      </w:r>
                    </w:p>
                    <w:p w14:paraId="2E211740" w14:textId="77777777" w:rsidR="00D65AE4" w:rsidRDefault="0013507C">
                      <w:pPr>
                        <w:pStyle w:val="LO-normal"/>
                        <w:spacing w:after="160"/>
                      </w:pPr>
                      <w:r>
                        <w:rPr>
                          <w:b/>
                          <w:color w:val="000000"/>
                        </w:rPr>
                        <w:t>Date:05-05-2022</w:t>
                      </w:r>
                    </w:p>
                    <w:p w14:paraId="4685C066" w14:textId="77777777" w:rsidR="00D65AE4" w:rsidRDefault="00D65AE4">
                      <w:pPr>
                        <w:pStyle w:val="LO-normal"/>
                        <w:spacing w:after="160"/>
                      </w:pPr>
                    </w:p>
                  </w:txbxContent>
                </v:textbox>
                <w10:wrap type="square"/>
              </v:shape>
            </w:pict>
          </mc:Fallback>
        </mc:AlternateContent>
      </w:r>
    </w:p>
    <w:p w14:paraId="506989BF" w14:textId="0674B17F" w:rsidR="00D65AE4" w:rsidRPr="00457B38" w:rsidRDefault="0013507C" w:rsidP="00457B38">
      <w:pPr>
        <w:pBdr>
          <w:top w:val="nil"/>
          <w:left w:val="nil"/>
          <w:bottom w:val="nil"/>
          <w:right w:val="nil"/>
          <w:between w:val="nil"/>
        </w:pBdr>
        <w:spacing w:after="160" w:line="259" w:lineRule="auto"/>
        <w:jc w:val="both"/>
        <w:rPr>
          <w:rFonts w:ascii="Calibri" w:eastAsia="Calibri" w:hAnsi="Calibri" w:cs="Calibri"/>
          <w:b/>
          <w:color w:val="C55911"/>
          <w:sz w:val="28"/>
          <w:szCs w:val="28"/>
          <w:u w:val="single"/>
          <w:lang w:val="en-IN" w:eastAsia="zh-CN" w:bidi="hi-IN"/>
        </w:rPr>
      </w:pPr>
      <w:r>
        <w:rPr>
          <w:rFonts w:ascii="Calibri" w:eastAsia="Calibri" w:hAnsi="Calibri" w:cs="Calibri"/>
          <w:b/>
          <w:color w:val="C55911"/>
          <w:sz w:val="28"/>
          <w:szCs w:val="28"/>
          <w:u w:val="single"/>
          <w:lang w:val="en-IN" w:eastAsia="zh-CN" w:bidi="hi-IN"/>
        </w:rPr>
        <w:t>NETWORKING &amp; SYSTEM ADMINISTRATION LAB</w:t>
      </w:r>
    </w:p>
    <w:p w14:paraId="4D1CF14E" w14:textId="77777777" w:rsidR="00457B38" w:rsidRPr="00457B38" w:rsidRDefault="00457B38" w:rsidP="00457B38">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013B7F4F"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Shell program to check largest of 3 numbers</w:t>
      </w:r>
    </w:p>
    <w:p w14:paraId="628FA887" w14:textId="77777777" w:rsidR="00D65AE4" w:rsidRDefault="0013507C">
      <w:pPr>
        <w:pBdr>
          <w:top w:val="nil"/>
          <w:left w:val="nil"/>
          <w:bottom w:val="nil"/>
          <w:right w:val="nil"/>
          <w:between w:val="nil"/>
        </w:pBdr>
        <w:spacing w:after="160" w:line="259" w:lineRule="auto"/>
        <w:rPr>
          <w:b/>
          <w:color w:val="00000A"/>
          <w:sz w:val="28"/>
          <w:szCs w:val="28"/>
          <w:u w:val="single"/>
          <w:lang w:val="en-IN" w:eastAsia="zh-CN" w:bidi="hi-IN"/>
        </w:rPr>
      </w:pPr>
      <w:r>
        <w:rPr>
          <w:b/>
          <w:color w:val="00000A"/>
          <w:sz w:val="28"/>
          <w:szCs w:val="28"/>
          <w:u w:val="single"/>
          <w:lang w:val="en-IN" w:eastAsia="zh-CN" w:bidi="hi-IN"/>
        </w:rPr>
        <w:t>Procedure</w:t>
      </w:r>
    </w:p>
    <w:p w14:paraId="3C41310A"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#!/bin/bash</w:t>
      </w:r>
    </w:p>
    <w:p w14:paraId="2C032473"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"enter 3 numbers"</w:t>
      </w:r>
    </w:p>
    <w:p w14:paraId="0F9A2520"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read a</w:t>
      </w:r>
    </w:p>
    <w:p w14:paraId="278EEBD5"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read b</w:t>
      </w:r>
    </w:p>
    <w:p w14:paraId="30FA0E7D" w14:textId="77777777" w:rsidR="00D65AE4" w:rsidRDefault="0013507C">
      <w:pPr>
        <w:pBdr>
          <w:top w:val="nil"/>
          <w:left w:val="nil"/>
          <w:bottom w:val="nil"/>
          <w:right w:val="nil"/>
          <w:between w:val="nil"/>
        </w:pBdr>
        <w:spacing w:after="160" w:line="259" w:lineRule="auto"/>
        <w:rPr>
          <w:color w:val="00000A"/>
          <w:sz w:val="28"/>
          <w:szCs w:val="28"/>
          <w:lang w:val="en-IN" w:eastAsia="zh-CN" w:bidi="hi-IN"/>
        </w:rPr>
      </w:pPr>
      <w:r>
        <w:rPr>
          <w:color w:val="00000A"/>
          <w:sz w:val="28"/>
          <w:szCs w:val="28"/>
          <w:lang w:val="en-IN" w:eastAsia="zh-CN" w:bidi="hi-IN"/>
        </w:rPr>
        <w:t>read c</w:t>
      </w:r>
    </w:p>
    <w:p w14:paraId="040AAF86"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if [ $a -</w:t>
      </w:r>
      <w:proofErr w:type="spellStart"/>
      <w:r>
        <w:rPr>
          <w:color w:val="00000A"/>
          <w:sz w:val="28"/>
          <w:szCs w:val="28"/>
          <w:lang w:val="en-IN" w:eastAsia="zh-CN" w:bidi="hi-IN"/>
        </w:rPr>
        <w:t>gt</w:t>
      </w:r>
      <w:proofErr w:type="spellEnd"/>
      <w:r>
        <w:rPr>
          <w:color w:val="00000A"/>
          <w:sz w:val="28"/>
          <w:szCs w:val="28"/>
          <w:lang w:val="en-IN" w:eastAsia="zh-CN" w:bidi="hi-IN"/>
        </w:rPr>
        <w:t xml:space="preserve"> $b  -a  $a -</w:t>
      </w:r>
      <w:proofErr w:type="spellStart"/>
      <w:r>
        <w:rPr>
          <w:color w:val="00000A"/>
          <w:sz w:val="28"/>
          <w:szCs w:val="28"/>
          <w:lang w:val="en-IN" w:eastAsia="zh-CN" w:bidi="hi-IN"/>
        </w:rPr>
        <w:t>gt</w:t>
      </w:r>
      <w:proofErr w:type="spellEnd"/>
      <w:r>
        <w:rPr>
          <w:color w:val="00000A"/>
          <w:sz w:val="28"/>
          <w:szCs w:val="28"/>
          <w:lang w:val="en-IN" w:eastAsia="zh-CN" w:bidi="hi-IN"/>
        </w:rPr>
        <w:t xml:space="preserve"> $c ]</w:t>
      </w:r>
    </w:p>
    <w:p w14:paraId="28FC608D"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then</w:t>
      </w:r>
    </w:p>
    <w:p w14:paraId="7510D5E4"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"$a is greater"</w:t>
      </w:r>
    </w:p>
    <w:p w14:paraId="21EA6F69"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proofErr w:type="spellStart"/>
      <w:r>
        <w:rPr>
          <w:color w:val="00000A"/>
          <w:sz w:val="28"/>
          <w:szCs w:val="28"/>
          <w:lang w:val="en-IN" w:eastAsia="zh-CN" w:bidi="hi-IN"/>
        </w:rPr>
        <w:t>elif</w:t>
      </w:r>
      <w:proofErr w:type="spellEnd"/>
      <w:r>
        <w:rPr>
          <w:color w:val="00000A"/>
          <w:sz w:val="28"/>
          <w:szCs w:val="28"/>
          <w:lang w:val="en-IN" w:eastAsia="zh-CN" w:bidi="hi-IN"/>
        </w:rPr>
        <w:t xml:space="preserve"> [ $b -</w:t>
      </w:r>
      <w:proofErr w:type="spellStart"/>
      <w:r>
        <w:rPr>
          <w:color w:val="00000A"/>
          <w:sz w:val="28"/>
          <w:szCs w:val="28"/>
          <w:lang w:val="en-IN" w:eastAsia="zh-CN" w:bidi="hi-IN"/>
        </w:rPr>
        <w:t>gt</w:t>
      </w:r>
      <w:proofErr w:type="spellEnd"/>
      <w:r>
        <w:rPr>
          <w:color w:val="00000A"/>
          <w:sz w:val="28"/>
          <w:szCs w:val="28"/>
          <w:lang w:val="en-IN" w:eastAsia="zh-CN" w:bidi="hi-IN"/>
        </w:rPr>
        <w:t xml:space="preserve"> $a  -a  $b -</w:t>
      </w:r>
      <w:proofErr w:type="spellStart"/>
      <w:r>
        <w:rPr>
          <w:color w:val="00000A"/>
          <w:sz w:val="28"/>
          <w:szCs w:val="28"/>
          <w:lang w:val="en-IN" w:eastAsia="zh-CN" w:bidi="hi-IN"/>
        </w:rPr>
        <w:t>gt</w:t>
      </w:r>
      <w:proofErr w:type="spellEnd"/>
      <w:r>
        <w:rPr>
          <w:color w:val="00000A"/>
          <w:sz w:val="28"/>
          <w:szCs w:val="28"/>
          <w:lang w:val="en-IN" w:eastAsia="zh-CN" w:bidi="hi-IN"/>
        </w:rPr>
        <w:t xml:space="preserve"> $c ]</w:t>
      </w:r>
    </w:p>
    <w:p w14:paraId="39C0D20E"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then</w:t>
      </w:r>
    </w:p>
    <w:p w14:paraId="354744CB"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"$b is greater"</w:t>
      </w:r>
    </w:p>
    <w:p w14:paraId="0A26F432"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else</w:t>
      </w:r>
    </w:p>
    <w:p w14:paraId="1372CA7B"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"$c is greater"</w:t>
      </w:r>
    </w:p>
    <w:p w14:paraId="35CE7985"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fi</w:t>
      </w:r>
    </w:p>
    <w:p w14:paraId="4D18BCEE" w14:textId="77777777" w:rsidR="00D65AE4" w:rsidRDefault="00D65AE4">
      <w:pPr>
        <w:pBdr>
          <w:top w:val="nil"/>
          <w:left w:val="nil"/>
          <w:bottom w:val="nil"/>
          <w:right w:val="nil"/>
          <w:between w:val="nil"/>
        </w:pBdr>
        <w:spacing w:after="160" w:line="259" w:lineRule="auto"/>
        <w:rPr>
          <w:color w:val="00000A"/>
          <w:sz w:val="28"/>
          <w:szCs w:val="28"/>
          <w:lang w:val="en-IN" w:eastAsia="zh-CN" w:bidi="hi-IN"/>
        </w:rPr>
      </w:pPr>
    </w:p>
    <w:p w14:paraId="4914D997" w14:textId="1AE5663B" w:rsidR="00D65AE4" w:rsidRDefault="00457B38">
      <w:pPr>
        <w:pBdr>
          <w:top w:val="nil"/>
          <w:left w:val="nil"/>
          <w:bottom w:val="nil"/>
          <w:right w:val="nil"/>
          <w:between w:val="nil"/>
        </w:pBdr>
        <w:spacing w:after="160" w:line="259" w:lineRule="auto"/>
        <w:rPr>
          <w:rFonts w:ascii="Calibri" w:eastAsia="Calibri" w:hAnsi="Calibri" w:cs="Calibri"/>
          <w:b/>
          <w:color w:val="00000A"/>
          <w:sz w:val="22"/>
          <w:szCs w:val="22"/>
          <w:u w:val="single"/>
          <w:lang w:val="en-IN" w:eastAsia="zh-CN" w:bidi="hi-IN"/>
        </w:rPr>
      </w:pPr>
      <w:r>
        <w:rPr>
          <w:noProof/>
        </w:rPr>
        <w:drawing>
          <wp:anchor distT="0" distB="0" distL="0" distR="0" simplePos="0" relativeHeight="251652608" behindDoc="0" locked="0" layoutInCell="1" allowOverlap="1" wp14:anchorId="0470507F" wp14:editId="7B99638C">
            <wp:simplePos x="0" y="0"/>
            <wp:positionH relativeFrom="column">
              <wp:posOffset>-126365</wp:posOffset>
            </wp:positionH>
            <wp:positionV relativeFrom="paragraph">
              <wp:posOffset>379095</wp:posOffset>
            </wp:positionV>
            <wp:extent cx="4533900" cy="1381125"/>
            <wp:effectExtent l="0" t="0" r="0" b="0"/>
            <wp:wrapSquare wrapText="bothSides"/>
            <wp:docPr id="819681513" name="image1.png"/>
            <wp:cNvGraphicFramePr/>
            <a:graphic xmlns:a="http://schemas.openxmlformats.org/drawingml/2006/main">
              <a:graphicData uri="http://schemas.openxmlformats.org/drawingml/2006/picture">
                <pic:pic xmlns:pic="http://schemas.openxmlformats.org/drawingml/2006/picture">
                  <pic:nvPicPr>
                    <pic:cNvPr id="819681513" name="image1.png"/>
                    <pic:cNvPicPr/>
                  </pic:nvPicPr>
                  <pic:blipFill>
                    <a:blip r:embed="rId130"/>
                    <a:stretch>
                      <a:fillRect/>
                    </a:stretch>
                  </pic:blipFill>
                  <pic:spPr>
                    <a:xfrm>
                      <a:off x="0" y="0"/>
                      <a:ext cx="4533900" cy="1381125"/>
                    </a:xfrm>
                    <a:prstGeom prst="rect">
                      <a:avLst/>
                    </a:prstGeom>
                  </pic:spPr>
                </pic:pic>
              </a:graphicData>
            </a:graphic>
          </wp:anchor>
        </w:drawing>
      </w:r>
      <w:r w:rsidR="0013507C">
        <w:rPr>
          <w:b/>
          <w:color w:val="00000A"/>
          <w:sz w:val="28"/>
          <w:szCs w:val="28"/>
          <w:u w:val="single"/>
          <w:lang w:val="en-IN" w:eastAsia="zh-CN" w:bidi="hi-IN"/>
        </w:rPr>
        <w:t>Output</w:t>
      </w:r>
    </w:p>
    <w:p w14:paraId="71940DE5" w14:textId="37A57B59"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2ED91A10" w14:textId="4889C07B"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24F6FBCA" w14:textId="77777777"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3FEC5B9C" w14:textId="6D8FA2B9" w:rsidR="00D65AE4" w:rsidRDefault="00D65AE4">
      <w:pPr>
        <w:pBdr>
          <w:top w:val="nil"/>
          <w:left w:val="nil"/>
          <w:bottom w:val="nil"/>
          <w:right w:val="nil"/>
          <w:between w:val="nil"/>
        </w:pBdr>
        <w:spacing w:after="160" w:line="259" w:lineRule="auto"/>
        <w:rPr>
          <w:color w:val="00000A"/>
          <w:sz w:val="28"/>
          <w:szCs w:val="28"/>
          <w:lang w:val="en-IN" w:eastAsia="zh-CN" w:bidi="hi-IN"/>
        </w:rPr>
      </w:pPr>
    </w:p>
    <w:p w14:paraId="3A628360" w14:textId="66962DA8"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2A62729B" w14:textId="1DD35F5B"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50FDDEA1" w14:textId="3652A5A6"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1BA99F02" w14:textId="77777777"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69833CC5" w14:textId="6D0BB564" w:rsidR="00D65AE4" w:rsidRDefault="00884F8D">
      <w:pPr>
        <w:pBdr>
          <w:top w:val="single" w:sz="8" w:space="2" w:color="000001"/>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noProof/>
        </w:rPr>
        <w:lastRenderedPageBreak/>
        <mc:AlternateContent>
          <mc:Choice Requires="wps">
            <w:drawing>
              <wp:anchor distT="0" distB="0" distL="114300" distR="114300" simplePos="0" relativeHeight="251698176" behindDoc="0" locked="0" layoutInCell="1" allowOverlap="1" wp14:anchorId="40421383" wp14:editId="47784C16">
                <wp:simplePos x="0" y="0"/>
                <wp:positionH relativeFrom="column">
                  <wp:posOffset>3911600</wp:posOffset>
                </wp:positionH>
                <wp:positionV relativeFrom="paragraph">
                  <wp:posOffset>228600</wp:posOffset>
                </wp:positionV>
                <wp:extent cx="2359660" cy="1588135"/>
                <wp:effectExtent l="12065" t="11430" r="9525" b="10160"/>
                <wp:wrapSquare wrapText="bothSides"/>
                <wp:docPr id="154727406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1588135"/>
                        </a:xfrm>
                        <a:prstGeom prst="rect">
                          <a:avLst/>
                        </a:prstGeom>
                        <a:solidFill>
                          <a:srgbClr val="FFFFFF"/>
                        </a:solidFill>
                        <a:ln w="12573">
                          <a:solidFill>
                            <a:srgbClr val="C0504D"/>
                          </a:solidFill>
                          <a:miter lim="800000"/>
                          <a:headEnd type="none" w="sm" len="sm"/>
                          <a:tailEnd type="none" w="sm" len="sm"/>
                        </a:ln>
                      </wps:spPr>
                      <wps:txbx>
                        <w:txbxContent>
                          <w:p w14:paraId="01CF3EFE" w14:textId="77777777" w:rsidR="00D65AE4" w:rsidRDefault="00D65AE4">
                            <w:pPr>
                              <w:pStyle w:val="LO-normal"/>
                              <w:spacing w:after="160"/>
                            </w:pPr>
                          </w:p>
                          <w:p w14:paraId="06B0506C" w14:textId="77777777" w:rsidR="00D65AE4" w:rsidRDefault="0013507C">
                            <w:pPr>
                              <w:pStyle w:val="LO-normal"/>
                              <w:spacing w:after="160"/>
                            </w:pPr>
                            <w:r>
                              <w:rPr>
                                <w:b/>
                                <w:color w:val="000000"/>
                              </w:rPr>
                              <w:t>Name: Neha Antony</w:t>
                            </w:r>
                          </w:p>
                          <w:p w14:paraId="3509F0EA" w14:textId="77777777" w:rsidR="00D65AE4" w:rsidRDefault="0013507C">
                            <w:pPr>
                              <w:pStyle w:val="LO-normal"/>
                              <w:spacing w:after="160"/>
                            </w:pPr>
                            <w:r>
                              <w:rPr>
                                <w:b/>
                                <w:color w:val="000000"/>
                              </w:rPr>
                              <w:t>Roll No:23</w:t>
                            </w:r>
                          </w:p>
                          <w:p w14:paraId="596C1BE3" w14:textId="77777777" w:rsidR="00D65AE4" w:rsidRDefault="0013507C">
                            <w:pPr>
                              <w:pStyle w:val="LO-normal"/>
                              <w:spacing w:after="160"/>
                            </w:pPr>
                            <w:proofErr w:type="spellStart"/>
                            <w:r>
                              <w:rPr>
                                <w:b/>
                                <w:color w:val="000000"/>
                              </w:rPr>
                              <w:t>Batch:MCA</w:t>
                            </w:r>
                            <w:proofErr w:type="spellEnd"/>
                            <w:r>
                              <w:rPr>
                                <w:b/>
                                <w:color w:val="000000"/>
                              </w:rPr>
                              <w:t xml:space="preserve"> -B</w:t>
                            </w:r>
                          </w:p>
                          <w:p w14:paraId="2376AAB9" w14:textId="77777777" w:rsidR="00D65AE4" w:rsidRDefault="0013507C">
                            <w:pPr>
                              <w:pStyle w:val="LO-normal"/>
                              <w:spacing w:after="160"/>
                            </w:pPr>
                            <w:r>
                              <w:rPr>
                                <w:b/>
                                <w:color w:val="000000"/>
                              </w:rPr>
                              <w:t>Date:05-05-2022</w:t>
                            </w:r>
                          </w:p>
                          <w:p w14:paraId="1A802F82" w14:textId="77777777" w:rsidR="00D65AE4" w:rsidRDefault="00D65AE4">
                            <w:pPr>
                              <w:pStyle w:val="LO-normal"/>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0421383" id="Text Box 16" o:spid="_x0000_s1041" type="#_x0000_t202" style="position:absolute;margin-left:308pt;margin-top:18pt;width:185.8pt;height:125.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" strokecolor="#c0504d" strokeweight=".99pt">
                <v:stroke startarrowwidth="narrow" startarrowlength="short" endarrowwidth="narrow" endarrowlength="short"/>
                <v:textbox>
                  <w:txbxContent>
                    <w:p w14:paraId="01CF3EFE" w14:textId="77777777" w:rsidR="00D65AE4" w:rsidRDefault="00D65AE4">
                      <w:pPr>
                        <w:pStyle w:val="LO-normal"/>
                        <w:spacing w:after="160"/>
                      </w:pPr>
                    </w:p>
                    <w:p w14:paraId="06B0506C" w14:textId="77777777" w:rsidR="00D65AE4" w:rsidRDefault="0013507C">
                      <w:pPr>
                        <w:pStyle w:val="LO-normal"/>
                        <w:spacing w:after="160"/>
                      </w:pPr>
                      <w:r>
                        <w:rPr>
                          <w:b/>
                          <w:color w:val="000000"/>
                        </w:rPr>
                        <w:t>Name: Neha Antony</w:t>
                      </w:r>
                    </w:p>
                    <w:p w14:paraId="3509F0EA" w14:textId="77777777" w:rsidR="00D65AE4" w:rsidRDefault="0013507C">
                      <w:pPr>
                        <w:pStyle w:val="LO-normal"/>
                        <w:spacing w:after="160"/>
                      </w:pPr>
                      <w:r>
                        <w:rPr>
                          <w:b/>
                          <w:color w:val="000000"/>
                        </w:rPr>
                        <w:t>Roll No:23</w:t>
                      </w:r>
                    </w:p>
                    <w:p w14:paraId="596C1BE3" w14:textId="77777777" w:rsidR="00D65AE4" w:rsidRDefault="0013507C">
                      <w:pPr>
                        <w:pStyle w:val="LO-normal"/>
                        <w:spacing w:after="160"/>
                      </w:pPr>
                      <w:proofErr w:type="spellStart"/>
                      <w:r>
                        <w:rPr>
                          <w:b/>
                          <w:color w:val="000000"/>
                        </w:rPr>
                        <w:t>Batch:MCA</w:t>
                      </w:r>
                      <w:proofErr w:type="spellEnd"/>
                      <w:r>
                        <w:rPr>
                          <w:b/>
                          <w:color w:val="000000"/>
                        </w:rPr>
                        <w:t xml:space="preserve"> -B</w:t>
                      </w:r>
                    </w:p>
                    <w:p w14:paraId="2376AAB9" w14:textId="77777777" w:rsidR="00D65AE4" w:rsidRDefault="0013507C">
                      <w:pPr>
                        <w:pStyle w:val="LO-normal"/>
                        <w:spacing w:after="160"/>
                      </w:pPr>
                      <w:r>
                        <w:rPr>
                          <w:b/>
                          <w:color w:val="000000"/>
                        </w:rPr>
                        <w:t>Date:05-05-2022</w:t>
                      </w:r>
                    </w:p>
                    <w:p w14:paraId="1A802F82" w14:textId="77777777" w:rsidR="00D65AE4" w:rsidRDefault="00D65AE4">
                      <w:pPr>
                        <w:pStyle w:val="LO-normal"/>
                        <w:spacing w:after="160"/>
                      </w:pPr>
                    </w:p>
                  </w:txbxContent>
                </v:textbox>
                <w10:wrap type="square"/>
              </v:shape>
            </w:pict>
          </mc:Fallback>
        </mc:AlternateContent>
      </w:r>
    </w:p>
    <w:p w14:paraId="6ABF4E3F" w14:textId="77777777" w:rsidR="00D65AE4" w:rsidRDefault="0013507C">
      <w:pPr>
        <w:pBdr>
          <w:top w:val="nil"/>
          <w:left w:val="nil"/>
          <w:bottom w:val="nil"/>
          <w:right w:val="nil"/>
          <w:between w:val="nil"/>
        </w:pBdr>
        <w:spacing w:after="160" w:line="259" w:lineRule="auto"/>
        <w:jc w:val="both"/>
        <w:rPr>
          <w:rFonts w:ascii="Calibri" w:eastAsia="Calibri" w:hAnsi="Calibri" w:cs="Calibri"/>
          <w:b/>
          <w:color w:val="00000A"/>
          <w:sz w:val="28"/>
          <w:szCs w:val="28"/>
          <w:u w:val="single"/>
          <w:lang w:val="en-IN" w:eastAsia="zh-CN" w:bidi="hi-IN"/>
        </w:rPr>
      </w:pPr>
      <w:r>
        <w:rPr>
          <w:rFonts w:ascii="Calibri" w:eastAsia="Calibri" w:hAnsi="Calibri" w:cs="Calibri"/>
          <w:b/>
          <w:color w:val="C55911"/>
          <w:sz w:val="28"/>
          <w:szCs w:val="28"/>
          <w:u w:val="single"/>
          <w:lang w:val="en-IN" w:eastAsia="zh-CN" w:bidi="hi-IN"/>
        </w:rPr>
        <w:t>NETWORKING &amp; SYSTEM ADMINISTRATION LAB</w:t>
      </w:r>
    </w:p>
    <w:p w14:paraId="4829AA51" w14:textId="516EE32E" w:rsidR="00D65AE4" w:rsidRPr="00457B38" w:rsidRDefault="00457B38">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7EA7173E"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Shell program to check given number is odd or even</w:t>
      </w:r>
    </w:p>
    <w:p w14:paraId="6B33996F" w14:textId="77777777" w:rsidR="00D65AE4" w:rsidRDefault="0013507C">
      <w:pPr>
        <w:pBdr>
          <w:top w:val="nil"/>
          <w:left w:val="nil"/>
          <w:bottom w:val="nil"/>
          <w:right w:val="nil"/>
          <w:between w:val="nil"/>
        </w:pBdr>
        <w:spacing w:after="160" w:line="259" w:lineRule="auto"/>
        <w:rPr>
          <w:b/>
          <w:color w:val="00000A"/>
          <w:sz w:val="28"/>
          <w:szCs w:val="28"/>
          <w:u w:val="single"/>
          <w:lang w:val="en-IN" w:eastAsia="zh-CN" w:bidi="hi-IN"/>
        </w:rPr>
      </w:pPr>
      <w:r>
        <w:rPr>
          <w:b/>
          <w:color w:val="00000A"/>
          <w:sz w:val="28"/>
          <w:szCs w:val="28"/>
          <w:u w:val="single"/>
          <w:lang w:val="en-IN" w:eastAsia="zh-CN" w:bidi="hi-IN"/>
        </w:rPr>
        <w:t>Procedure</w:t>
      </w:r>
    </w:p>
    <w:p w14:paraId="35923787"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#!/bin/bash</w:t>
      </w:r>
    </w:p>
    <w:p w14:paraId="456907CA"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"enter the value"</w:t>
      </w:r>
    </w:p>
    <w:p w14:paraId="695CB0BD"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read a</w:t>
      </w:r>
    </w:p>
    <w:p w14:paraId="23F53321"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if [ $(($a % 2)) -</w:t>
      </w:r>
      <w:proofErr w:type="spellStart"/>
      <w:r>
        <w:rPr>
          <w:color w:val="00000A"/>
          <w:sz w:val="28"/>
          <w:szCs w:val="28"/>
          <w:lang w:val="en-IN" w:eastAsia="zh-CN" w:bidi="hi-IN"/>
        </w:rPr>
        <w:t>eq</w:t>
      </w:r>
      <w:proofErr w:type="spellEnd"/>
      <w:r>
        <w:rPr>
          <w:color w:val="00000A"/>
          <w:sz w:val="28"/>
          <w:szCs w:val="28"/>
          <w:lang w:val="en-IN" w:eastAsia="zh-CN" w:bidi="hi-IN"/>
        </w:rPr>
        <w:t xml:space="preserve"> 0 ]</w:t>
      </w:r>
    </w:p>
    <w:p w14:paraId="10B7451E"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then</w:t>
      </w:r>
    </w:p>
    <w:p w14:paraId="61E3585A"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"even"</w:t>
      </w:r>
    </w:p>
    <w:p w14:paraId="69C16755"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else</w:t>
      </w:r>
    </w:p>
    <w:p w14:paraId="3BA624A3"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echo "odd"</w:t>
      </w:r>
    </w:p>
    <w:p w14:paraId="6FD8453F"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color w:val="00000A"/>
          <w:sz w:val="28"/>
          <w:szCs w:val="28"/>
          <w:lang w:val="en-IN" w:eastAsia="zh-CN" w:bidi="hi-IN"/>
        </w:rPr>
        <w:t>fi</w:t>
      </w:r>
    </w:p>
    <w:p w14:paraId="56E57F64" w14:textId="77777777" w:rsidR="00D65AE4" w:rsidRDefault="0013507C">
      <w:pPr>
        <w:pBdr>
          <w:top w:val="nil"/>
          <w:left w:val="nil"/>
          <w:bottom w:val="nil"/>
          <w:right w:val="nil"/>
          <w:between w:val="nil"/>
        </w:pBdr>
        <w:spacing w:after="160" w:line="259" w:lineRule="auto"/>
        <w:rPr>
          <w:rFonts w:ascii="Calibri" w:eastAsia="Calibri" w:hAnsi="Calibri" w:cs="Calibri"/>
          <w:b/>
          <w:color w:val="00000A"/>
          <w:sz w:val="22"/>
          <w:szCs w:val="22"/>
          <w:u w:val="single"/>
          <w:lang w:val="en-IN" w:eastAsia="zh-CN" w:bidi="hi-IN"/>
        </w:rPr>
      </w:pPr>
      <w:r>
        <w:rPr>
          <w:b/>
          <w:color w:val="00000A"/>
          <w:sz w:val="28"/>
          <w:szCs w:val="28"/>
          <w:u w:val="single"/>
          <w:lang w:val="en-IN" w:eastAsia="zh-CN" w:bidi="hi-IN"/>
        </w:rPr>
        <w:t>Output</w:t>
      </w:r>
    </w:p>
    <w:p w14:paraId="0C459B96" w14:textId="58F47134" w:rsidR="00457B38" w:rsidRDefault="00457B38">
      <w:pPr>
        <w:pBdr>
          <w:top w:val="nil"/>
          <w:left w:val="nil"/>
          <w:bottom w:val="nil"/>
          <w:right w:val="nil"/>
          <w:between w:val="nil"/>
        </w:pBdr>
        <w:spacing w:after="160" w:line="259" w:lineRule="auto"/>
        <w:rPr>
          <w:color w:val="00000A"/>
          <w:sz w:val="28"/>
          <w:szCs w:val="28"/>
          <w:lang w:val="en-IN" w:eastAsia="zh-CN" w:bidi="hi-IN"/>
        </w:rPr>
      </w:pPr>
      <w:r>
        <w:rPr>
          <w:noProof/>
        </w:rPr>
        <w:drawing>
          <wp:anchor distT="0" distB="0" distL="0" distR="0" simplePos="0" relativeHeight="251654656" behindDoc="0" locked="0" layoutInCell="1" allowOverlap="1" wp14:anchorId="41F365A7" wp14:editId="7A5555BE">
            <wp:simplePos x="0" y="0"/>
            <wp:positionH relativeFrom="column">
              <wp:posOffset>-127000</wp:posOffset>
            </wp:positionH>
            <wp:positionV relativeFrom="paragraph">
              <wp:posOffset>121285</wp:posOffset>
            </wp:positionV>
            <wp:extent cx="4600575" cy="1524000"/>
            <wp:effectExtent l="0" t="0" r="0" b="0"/>
            <wp:wrapSquare wrapText="bothSides"/>
            <wp:docPr id="59000765" name="image2.png"/>
            <wp:cNvGraphicFramePr/>
            <a:graphic xmlns:a="http://schemas.openxmlformats.org/drawingml/2006/main">
              <a:graphicData uri="http://schemas.openxmlformats.org/drawingml/2006/picture">
                <pic:pic xmlns:pic="http://schemas.openxmlformats.org/drawingml/2006/picture">
                  <pic:nvPicPr>
                    <pic:cNvPr id="59000765" name="image2.png"/>
                    <pic:cNvPicPr/>
                  </pic:nvPicPr>
                  <pic:blipFill>
                    <a:blip r:embed="rId131"/>
                    <a:stretch>
                      <a:fillRect/>
                    </a:stretch>
                  </pic:blipFill>
                  <pic:spPr>
                    <a:xfrm>
                      <a:off x="0" y="0"/>
                      <a:ext cx="4600575" cy="1524000"/>
                    </a:xfrm>
                    <a:prstGeom prst="rect">
                      <a:avLst/>
                    </a:prstGeom>
                  </pic:spPr>
                </pic:pic>
              </a:graphicData>
            </a:graphic>
          </wp:anchor>
        </w:drawing>
      </w:r>
    </w:p>
    <w:p w14:paraId="598C5579" w14:textId="17E161B0"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65C636F3" w14:textId="6484C886"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56A9D242" w14:textId="1E2F6746"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6AAC0AB1" w14:textId="3E3A0A81"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0C85E033" w14:textId="77777777"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435C8042" w14:textId="77777777"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7FF0D45B" w14:textId="56CCFCD3"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514EEC97" w14:textId="77777777"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6C3466FF" w14:textId="34A7BEEC"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225424D9" w14:textId="446B18F1"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5BA8AAF8" w14:textId="70B3C8A1"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3C24AED7" w14:textId="77777777" w:rsidR="00457B38" w:rsidRDefault="00457B38">
      <w:pPr>
        <w:pBdr>
          <w:top w:val="nil"/>
          <w:left w:val="nil"/>
          <w:bottom w:val="nil"/>
          <w:right w:val="nil"/>
          <w:between w:val="nil"/>
        </w:pBdr>
        <w:spacing w:after="160" w:line="259" w:lineRule="auto"/>
        <w:rPr>
          <w:color w:val="00000A"/>
          <w:sz w:val="28"/>
          <w:szCs w:val="28"/>
          <w:lang w:val="en-IN" w:eastAsia="zh-CN" w:bidi="hi-IN"/>
        </w:rPr>
      </w:pPr>
    </w:p>
    <w:p w14:paraId="3D5502C2" w14:textId="01BD5F0F" w:rsidR="00D65AE4" w:rsidRDefault="00D65AE4">
      <w:pPr>
        <w:pBdr>
          <w:top w:val="nil"/>
          <w:left w:val="nil"/>
          <w:bottom w:val="nil"/>
          <w:right w:val="nil"/>
          <w:between w:val="nil"/>
        </w:pBdr>
        <w:spacing w:after="160" w:line="259" w:lineRule="auto"/>
        <w:rPr>
          <w:color w:val="00000A"/>
          <w:sz w:val="28"/>
          <w:szCs w:val="28"/>
          <w:lang w:val="en-IN" w:eastAsia="zh-CN" w:bidi="hi-IN"/>
        </w:rPr>
      </w:pPr>
    </w:p>
    <w:p w14:paraId="0157A7BE" w14:textId="18FB578A" w:rsidR="00D65AE4" w:rsidRDefault="00884F8D">
      <w:pPr>
        <w:pBdr>
          <w:top w:val="single" w:sz="8" w:space="2" w:color="000001"/>
        </w:pBdr>
        <w:suppressAutoHyphens/>
        <w:spacing w:after="160" w:line="259" w:lineRule="auto"/>
        <w:rPr>
          <w:rFonts w:ascii="Calibri" w:eastAsia="Calibri" w:hAnsi="Calibri" w:cs="Calibri"/>
          <w:color w:val="00000A"/>
          <w:sz w:val="22"/>
          <w:szCs w:val="22"/>
          <w:lang w:val="en-IN" w:eastAsia="en-IN" w:bidi="ml-IN"/>
        </w:rPr>
      </w:pPr>
      <w:r>
        <w:rPr>
          <w:noProof/>
        </w:rPr>
        <w:lastRenderedPageBreak/>
        <mc:AlternateContent>
          <mc:Choice Requires="wps">
            <w:drawing>
              <wp:anchor distT="0" distB="0" distL="114300" distR="114300" simplePos="0" relativeHeight="251700224" behindDoc="0" locked="0" layoutInCell="1" allowOverlap="1" wp14:anchorId="697DD48A" wp14:editId="4858FD54">
                <wp:simplePos x="0" y="0"/>
                <wp:positionH relativeFrom="column">
                  <wp:posOffset>3933825</wp:posOffset>
                </wp:positionH>
                <wp:positionV relativeFrom="paragraph">
                  <wp:posOffset>247650</wp:posOffset>
                </wp:positionV>
                <wp:extent cx="2334895" cy="1563370"/>
                <wp:effectExtent l="15240" t="11430" r="12065" b="6350"/>
                <wp:wrapSquare wrapText="bothSides"/>
                <wp:docPr id="154727406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4895" cy="1563370"/>
                        </a:xfrm>
                        <a:prstGeom prst="rect">
                          <a:avLst/>
                        </a:prstGeom>
                        <a:solidFill>
                          <a:srgbClr val="FFFFFF"/>
                        </a:solidFill>
                        <a:ln w="12573">
                          <a:solidFill>
                            <a:srgbClr val="C0504D"/>
                          </a:solidFill>
                          <a:miter lim="800000"/>
                          <a:headEnd/>
                          <a:tailEnd/>
                        </a:ln>
                      </wps:spPr>
                      <wps:txbx>
                        <w:txbxContent>
                          <w:p w14:paraId="4387F413" w14:textId="77777777" w:rsidR="00D65AE4" w:rsidRDefault="00D65AE4">
                            <w:pPr>
                              <w:pStyle w:val="FrameContents"/>
                              <w:spacing w:line="240" w:lineRule="auto"/>
                            </w:pPr>
                          </w:p>
                          <w:p w14:paraId="51AB4F3F" w14:textId="77777777" w:rsidR="00D65AE4" w:rsidRDefault="0013507C">
                            <w:pPr>
                              <w:pStyle w:val="FrameContents"/>
                              <w:spacing w:line="240" w:lineRule="auto"/>
                            </w:pPr>
                            <w:r>
                              <w:rPr>
                                <w:b/>
                                <w:color w:val="000000"/>
                              </w:rPr>
                              <w:t>Name: Neha Antony</w:t>
                            </w:r>
                          </w:p>
                          <w:p w14:paraId="340C15A1" w14:textId="77777777" w:rsidR="00D65AE4" w:rsidRDefault="0013507C">
                            <w:pPr>
                              <w:pStyle w:val="FrameContents"/>
                              <w:spacing w:line="240" w:lineRule="auto"/>
                            </w:pPr>
                            <w:r>
                              <w:rPr>
                                <w:b/>
                                <w:color w:val="000000"/>
                              </w:rPr>
                              <w:t>Roll No:23</w:t>
                            </w:r>
                          </w:p>
                          <w:p w14:paraId="4EA690FD" w14:textId="77777777" w:rsidR="00D65AE4" w:rsidRDefault="0013507C">
                            <w:pPr>
                              <w:pStyle w:val="FrameContents"/>
                              <w:spacing w:line="240" w:lineRule="auto"/>
                            </w:pPr>
                            <w:r>
                              <w:rPr>
                                <w:b/>
                                <w:color w:val="000000"/>
                              </w:rPr>
                              <w:t>Batch: MCA -B</w:t>
                            </w:r>
                          </w:p>
                          <w:p w14:paraId="67150908" w14:textId="77777777" w:rsidR="00D65AE4" w:rsidRDefault="0013507C">
                            <w:pPr>
                              <w:pStyle w:val="FrameContents"/>
                              <w:spacing w:line="240" w:lineRule="auto"/>
                            </w:pPr>
                            <w:r>
                              <w:rPr>
                                <w:b/>
                                <w:color w:val="000000"/>
                              </w:rPr>
                              <w:t>Date:09-05-2022</w:t>
                            </w:r>
                          </w:p>
                          <w:p w14:paraId="2D0870EB" w14:textId="77777777" w:rsidR="00D65AE4" w:rsidRDefault="00D65AE4">
                            <w:pPr>
                              <w:pStyle w:val="FrameContents"/>
                              <w:spacing w:line="240" w:lineRule="auto"/>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97DD48A" id="_x0000_s1042" type="#_x0000_t202" style="position:absolute;margin-left:309.75pt;margin-top:19.5pt;width:183.85pt;height:123.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" strokecolor="#c0504d" strokeweight=".99pt">
                <v:textbox>
                  <w:txbxContent>
                    <w:p w14:paraId="4387F413" w14:textId="77777777" w:rsidR="00D65AE4" w:rsidRDefault="00D65AE4">
                      <w:pPr>
                        <w:pStyle w:val="FrameContents"/>
                        <w:spacing w:line="240" w:lineRule="auto"/>
                      </w:pPr>
                    </w:p>
                    <w:p w14:paraId="51AB4F3F" w14:textId="77777777" w:rsidR="00D65AE4" w:rsidRDefault="0013507C">
                      <w:pPr>
                        <w:pStyle w:val="FrameContents"/>
                        <w:spacing w:line="240" w:lineRule="auto"/>
                      </w:pPr>
                      <w:r>
                        <w:rPr>
                          <w:b/>
                          <w:color w:val="000000"/>
                        </w:rPr>
                        <w:t>Name: Neha Antony</w:t>
                      </w:r>
                    </w:p>
                    <w:p w14:paraId="340C15A1" w14:textId="77777777" w:rsidR="00D65AE4" w:rsidRDefault="0013507C">
                      <w:pPr>
                        <w:pStyle w:val="FrameContents"/>
                        <w:spacing w:line="240" w:lineRule="auto"/>
                      </w:pPr>
                      <w:r>
                        <w:rPr>
                          <w:b/>
                          <w:color w:val="000000"/>
                        </w:rPr>
                        <w:t>Roll No:23</w:t>
                      </w:r>
                    </w:p>
                    <w:p w14:paraId="4EA690FD" w14:textId="77777777" w:rsidR="00D65AE4" w:rsidRDefault="0013507C">
                      <w:pPr>
                        <w:pStyle w:val="FrameContents"/>
                        <w:spacing w:line="240" w:lineRule="auto"/>
                      </w:pPr>
                      <w:r>
                        <w:rPr>
                          <w:b/>
                          <w:color w:val="000000"/>
                        </w:rPr>
                        <w:t>Batch: MCA -B</w:t>
                      </w:r>
                    </w:p>
                    <w:p w14:paraId="67150908" w14:textId="77777777" w:rsidR="00D65AE4" w:rsidRDefault="0013507C">
                      <w:pPr>
                        <w:pStyle w:val="FrameContents"/>
                        <w:spacing w:line="240" w:lineRule="auto"/>
                      </w:pPr>
                      <w:r>
                        <w:rPr>
                          <w:b/>
                          <w:color w:val="000000"/>
                        </w:rPr>
                        <w:t>Date:09-05-2022</w:t>
                      </w:r>
                    </w:p>
                    <w:p w14:paraId="2D0870EB" w14:textId="77777777" w:rsidR="00D65AE4" w:rsidRDefault="00D65AE4">
                      <w:pPr>
                        <w:pStyle w:val="FrameContents"/>
                        <w:spacing w:line="240" w:lineRule="auto"/>
                      </w:pPr>
                    </w:p>
                  </w:txbxContent>
                </v:textbox>
                <w10:wrap type="square"/>
              </v:shape>
            </w:pict>
          </mc:Fallback>
        </mc:AlternateContent>
      </w:r>
    </w:p>
    <w:p w14:paraId="7418CB64" w14:textId="6AC4091D" w:rsidR="00D65AE4" w:rsidRPr="00457B38" w:rsidRDefault="0013507C" w:rsidP="00457B38">
      <w:pPr>
        <w:suppressAutoHyphens/>
        <w:spacing w:after="160" w:line="259" w:lineRule="auto"/>
        <w:jc w:val="both"/>
        <w:rPr>
          <w:rFonts w:ascii="Calibri" w:eastAsia="Calibri" w:hAnsi="Calibri" w:cs="Calibri"/>
          <w:b/>
          <w:color w:val="00000A"/>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66544CBD" w14:textId="77777777" w:rsidR="00457B38" w:rsidRPr="00457B38" w:rsidRDefault="00457B38" w:rsidP="00457B38">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7AD1EEEB" w14:textId="77777777" w:rsidR="00D65AE4" w:rsidRDefault="0013507C">
      <w:pPr>
        <w:suppressAutoHyphens/>
        <w:spacing w:after="160" w:line="259" w:lineRule="auto"/>
        <w:rPr>
          <w:rFonts w:ascii="Calibri" w:eastAsia="Calibri" w:hAnsi="Calibri" w:cs="Calibri"/>
          <w:color w:val="00000A"/>
          <w:sz w:val="22"/>
          <w:szCs w:val="22"/>
          <w:lang w:val="en-IN" w:eastAsia="en-IN" w:bidi="ml-IN"/>
        </w:rPr>
      </w:pPr>
      <w:r>
        <w:rPr>
          <w:color w:val="00000A"/>
          <w:sz w:val="28"/>
          <w:szCs w:val="28"/>
          <w:lang w:val="en-IN" w:eastAsia="en-IN" w:bidi="ml-IN"/>
        </w:rPr>
        <w:t xml:space="preserve">Write a </w:t>
      </w:r>
      <w:proofErr w:type="spellStart"/>
      <w:r>
        <w:rPr>
          <w:color w:val="00000A"/>
          <w:sz w:val="28"/>
          <w:szCs w:val="28"/>
          <w:lang w:val="en-IN" w:eastAsia="en-IN" w:bidi="ml-IN"/>
        </w:rPr>
        <w:t>shellscript</w:t>
      </w:r>
      <w:proofErr w:type="spellEnd"/>
      <w:r>
        <w:rPr>
          <w:color w:val="00000A"/>
          <w:sz w:val="28"/>
          <w:szCs w:val="28"/>
          <w:lang w:val="en-IN" w:eastAsia="en-IN" w:bidi="ml-IN"/>
        </w:rPr>
        <w:t xml:space="preserve"> to display current date and calendar</w:t>
      </w:r>
    </w:p>
    <w:p w14:paraId="62C7ABEC" w14:textId="77777777" w:rsidR="00D65AE4" w:rsidRDefault="0013507C">
      <w:pPr>
        <w:suppressAutoHyphens/>
        <w:spacing w:after="160" w:line="259" w:lineRule="auto"/>
        <w:rPr>
          <w:rFonts w:ascii="Calibri" w:eastAsia="Calibri" w:hAnsi="Calibri" w:cs="Calibri"/>
          <w:color w:val="00000A"/>
          <w:sz w:val="22"/>
          <w:szCs w:val="22"/>
          <w:lang w:val="en-IN" w:eastAsia="en-IN" w:bidi="ml-IN"/>
        </w:rPr>
      </w:pPr>
      <w:r>
        <w:rPr>
          <w:b/>
          <w:color w:val="00000A"/>
          <w:sz w:val="28"/>
          <w:szCs w:val="28"/>
          <w:u w:val="single"/>
          <w:lang w:val="en-IN" w:eastAsia="en-IN" w:bidi="ml-IN"/>
        </w:rPr>
        <w:t>Procedure</w:t>
      </w:r>
    </w:p>
    <w:p w14:paraId="211B74FF" w14:textId="77777777" w:rsidR="00D65AE4" w:rsidRDefault="0013507C">
      <w:pPr>
        <w:suppressAutoHyphens/>
        <w:spacing w:after="160" w:line="259" w:lineRule="auto"/>
        <w:rPr>
          <w:rFonts w:ascii="Calibri" w:eastAsia="Calibri" w:hAnsi="Calibri" w:cs="Calibri"/>
          <w:color w:val="00000A"/>
          <w:lang w:val="en-IN" w:eastAsia="en-IN" w:bidi="ml-IN"/>
        </w:rPr>
      </w:pPr>
      <w:r>
        <w:rPr>
          <w:color w:val="00000A"/>
          <w:lang w:val="en-IN" w:eastAsia="en-IN" w:bidi="ml-IN"/>
        </w:rPr>
        <w:t>#!/bin/bash</w:t>
      </w:r>
    </w:p>
    <w:p w14:paraId="35642292" w14:textId="77777777" w:rsidR="00D65AE4" w:rsidRDefault="0013507C">
      <w:pPr>
        <w:suppressAutoHyphens/>
        <w:spacing w:after="160" w:line="259" w:lineRule="auto"/>
        <w:rPr>
          <w:rFonts w:ascii="Calibri" w:eastAsia="Calibri" w:hAnsi="Calibri" w:cs="Calibri"/>
          <w:color w:val="00000A"/>
          <w:lang w:val="en-IN" w:eastAsia="en-IN" w:bidi="ml-IN"/>
        </w:rPr>
      </w:pPr>
      <w:r>
        <w:rPr>
          <w:color w:val="00000A"/>
          <w:lang w:val="en-IN" w:eastAsia="en-IN" w:bidi="ml-IN"/>
        </w:rPr>
        <w:t>echo " Todays date="</w:t>
      </w:r>
    </w:p>
    <w:p w14:paraId="5D8EFCE6" w14:textId="77777777" w:rsidR="00D65AE4" w:rsidRDefault="0013507C">
      <w:pPr>
        <w:suppressAutoHyphens/>
        <w:spacing w:after="160" w:line="259" w:lineRule="auto"/>
        <w:rPr>
          <w:rFonts w:ascii="Calibri" w:eastAsia="Calibri" w:hAnsi="Calibri" w:cs="Calibri"/>
          <w:color w:val="00000A"/>
          <w:lang w:val="en-IN" w:eastAsia="en-IN" w:bidi="ml-IN"/>
        </w:rPr>
      </w:pPr>
      <w:r>
        <w:rPr>
          <w:color w:val="00000A"/>
          <w:lang w:val="en-IN" w:eastAsia="en-IN" w:bidi="ml-IN"/>
        </w:rPr>
        <w:t>echo $(date)</w:t>
      </w:r>
    </w:p>
    <w:p w14:paraId="5188F6CB" w14:textId="77777777" w:rsidR="00D65AE4" w:rsidRDefault="0013507C">
      <w:pPr>
        <w:suppressAutoHyphens/>
        <w:spacing w:after="160" w:line="259" w:lineRule="auto"/>
        <w:rPr>
          <w:rFonts w:ascii="Calibri" w:eastAsia="Calibri" w:hAnsi="Calibri" w:cs="Calibri"/>
          <w:color w:val="00000A"/>
          <w:lang w:val="en-IN" w:eastAsia="en-IN" w:bidi="ml-IN"/>
        </w:rPr>
      </w:pPr>
      <w:r>
        <w:rPr>
          <w:color w:val="00000A"/>
          <w:lang w:val="en-IN" w:eastAsia="en-IN" w:bidi="ml-IN"/>
        </w:rPr>
        <w:t>echo "</w:t>
      </w:r>
      <w:proofErr w:type="spellStart"/>
      <w:r>
        <w:rPr>
          <w:color w:val="00000A"/>
          <w:lang w:val="en-IN" w:eastAsia="en-IN" w:bidi="ml-IN"/>
        </w:rPr>
        <w:t>Calender</w:t>
      </w:r>
      <w:proofErr w:type="spellEnd"/>
      <w:r>
        <w:rPr>
          <w:color w:val="00000A"/>
          <w:lang w:val="en-IN" w:eastAsia="en-IN" w:bidi="ml-IN"/>
        </w:rPr>
        <w:t>="</w:t>
      </w:r>
    </w:p>
    <w:p w14:paraId="0E70B186" w14:textId="77777777" w:rsidR="00D65AE4" w:rsidRDefault="0013507C">
      <w:pPr>
        <w:suppressAutoHyphens/>
        <w:spacing w:after="160" w:line="259" w:lineRule="auto"/>
        <w:rPr>
          <w:rFonts w:ascii="Calibri" w:eastAsia="Calibri" w:hAnsi="Calibri" w:cs="Calibri"/>
          <w:color w:val="00000A"/>
          <w:lang w:val="en-IN" w:eastAsia="en-IN" w:bidi="ml-IN"/>
        </w:rPr>
      </w:pPr>
      <w:proofErr w:type="spellStart"/>
      <w:r>
        <w:rPr>
          <w:color w:val="00000A"/>
          <w:lang w:val="en-IN" w:eastAsia="en-IN" w:bidi="ml-IN"/>
        </w:rPr>
        <w:t>cal</w:t>
      </w:r>
      <w:proofErr w:type="spellEnd"/>
    </w:p>
    <w:p w14:paraId="14572B1D" w14:textId="77777777" w:rsidR="00D65AE4" w:rsidRDefault="00D65AE4">
      <w:pPr>
        <w:suppressAutoHyphens/>
        <w:spacing w:after="160" w:line="259" w:lineRule="auto"/>
        <w:rPr>
          <w:color w:val="00000A"/>
          <w:sz w:val="22"/>
          <w:szCs w:val="22"/>
          <w:lang w:val="en-IN" w:eastAsia="en-IN" w:bidi="ml-IN"/>
        </w:rPr>
      </w:pPr>
    </w:p>
    <w:p w14:paraId="6F1DAB4F" w14:textId="77777777" w:rsidR="00D65AE4" w:rsidRDefault="0013507C">
      <w:pPr>
        <w:suppressAutoHyphens/>
        <w:spacing w:after="160" w:line="259" w:lineRule="auto"/>
        <w:rPr>
          <w:rFonts w:ascii="Calibri" w:eastAsia="Calibri" w:hAnsi="Calibri" w:cs="Calibri"/>
          <w:b/>
          <w:bCs/>
          <w:color w:val="00000A"/>
          <w:sz w:val="28"/>
          <w:szCs w:val="28"/>
          <w:u w:val="single"/>
          <w:lang w:val="en-IN" w:eastAsia="en-IN" w:bidi="ml-IN"/>
        </w:rPr>
      </w:pPr>
      <w:r>
        <w:rPr>
          <w:b/>
          <w:bCs/>
          <w:color w:val="00000A"/>
          <w:sz w:val="28"/>
          <w:szCs w:val="28"/>
          <w:u w:val="single"/>
          <w:lang w:val="en-IN" w:eastAsia="en-IN" w:bidi="ml-IN"/>
        </w:rPr>
        <w:t>Output</w:t>
      </w:r>
    </w:p>
    <w:p w14:paraId="127B535D" w14:textId="5B405FB7" w:rsidR="00457B38" w:rsidRDefault="00457B38">
      <w:pPr>
        <w:suppressAutoHyphens/>
        <w:spacing w:after="160" w:line="259" w:lineRule="auto"/>
        <w:rPr>
          <w:color w:val="00000A"/>
          <w:sz w:val="22"/>
          <w:szCs w:val="22"/>
          <w:lang w:val="en-IN" w:eastAsia="en-IN" w:bidi="ml-IN"/>
        </w:rPr>
      </w:pPr>
      <w:r>
        <w:rPr>
          <w:noProof/>
        </w:rPr>
        <w:drawing>
          <wp:anchor distT="0" distB="0" distL="0" distR="0" simplePos="0" relativeHeight="251658752" behindDoc="0" locked="0" layoutInCell="1" allowOverlap="1" wp14:anchorId="1B4F9078" wp14:editId="255832D9">
            <wp:simplePos x="0" y="0"/>
            <wp:positionH relativeFrom="column">
              <wp:posOffset>-269875</wp:posOffset>
            </wp:positionH>
            <wp:positionV relativeFrom="paragraph">
              <wp:posOffset>87630</wp:posOffset>
            </wp:positionV>
            <wp:extent cx="5991225" cy="2514600"/>
            <wp:effectExtent l="0" t="0" r="0" b="0"/>
            <wp:wrapSquare wrapText="largest"/>
            <wp:docPr id="193741145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11455" name="Image1"/>
                    <pic:cNvPicPr>
                      <a:picLocks noChangeAspect="1" noChangeArrowheads="1"/>
                    </pic:cNvPicPr>
                  </pic:nvPicPr>
                  <pic:blipFill>
                    <a:blip r:embed="rId132"/>
                    <a:stretch>
                      <a:fillRect/>
                    </a:stretch>
                  </pic:blipFill>
                  <pic:spPr bwMode="auto">
                    <a:xfrm>
                      <a:off x="0" y="0"/>
                      <a:ext cx="5991225" cy="2514600"/>
                    </a:xfrm>
                    <a:prstGeom prst="rect">
                      <a:avLst/>
                    </a:prstGeom>
                  </pic:spPr>
                </pic:pic>
              </a:graphicData>
            </a:graphic>
          </wp:anchor>
        </w:drawing>
      </w:r>
    </w:p>
    <w:p w14:paraId="63EBDFB1" w14:textId="596C5DB5" w:rsidR="00457B38" w:rsidRDefault="00457B38">
      <w:pPr>
        <w:suppressAutoHyphens/>
        <w:spacing w:after="160" w:line="259" w:lineRule="auto"/>
        <w:rPr>
          <w:color w:val="00000A"/>
          <w:sz w:val="22"/>
          <w:szCs w:val="22"/>
          <w:lang w:val="en-IN" w:eastAsia="en-IN" w:bidi="ml-IN"/>
        </w:rPr>
      </w:pPr>
    </w:p>
    <w:p w14:paraId="4BAB7446" w14:textId="712BED5B" w:rsidR="00457B38" w:rsidRDefault="00457B38">
      <w:pPr>
        <w:suppressAutoHyphens/>
        <w:spacing w:after="160" w:line="259" w:lineRule="auto"/>
        <w:rPr>
          <w:color w:val="00000A"/>
          <w:sz w:val="22"/>
          <w:szCs w:val="22"/>
          <w:lang w:val="en-IN" w:eastAsia="en-IN" w:bidi="ml-IN"/>
        </w:rPr>
      </w:pPr>
    </w:p>
    <w:p w14:paraId="72C0E31E" w14:textId="5591F3BC" w:rsidR="00457B38" w:rsidRDefault="00457B38">
      <w:pPr>
        <w:suppressAutoHyphens/>
        <w:spacing w:after="160" w:line="259" w:lineRule="auto"/>
        <w:rPr>
          <w:color w:val="00000A"/>
          <w:sz w:val="22"/>
          <w:szCs w:val="22"/>
          <w:lang w:val="en-IN" w:eastAsia="en-IN" w:bidi="ml-IN"/>
        </w:rPr>
      </w:pPr>
    </w:p>
    <w:p w14:paraId="6418FA2D" w14:textId="0C96F994" w:rsidR="00457B38" w:rsidRDefault="00457B38">
      <w:pPr>
        <w:suppressAutoHyphens/>
        <w:spacing w:after="160" w:line="259" w:lineRule="auto"/>
        <w:rPr>
          <w:color w:val="00000A"/>
          <w:sz w:val="22"/>
          <w:szCs w:val="22"/>
          <w:lang w:val="en-IN" w:eastAsia="en-IN" w:bidi="ml-IN"/>
        </w:rPr>
      </w:pPr>
    </w:p>
    <w:p w14:paraId="6D1509E0" w14:textId="14457229" w:rsidR="00457B38" w:rsidRDefault="00457B38">
      <w:pPr>
        <w:suppressAutoHyphens/>
        <w:spacing w:after="160" w:line="259" w:lineRule="auto"/>
        <w:rPr>
          <w:color w:val="00000A"/>
          <w:sz w:val="22"/>
          <w:szCs w:val="22"/>
          <w:lang w:val="en-IN" w:eastAsia="en-IN" w:bidi="ml-IN"/>
        </w:rPr>
      </w:pPr>
    </w:p>
    <w:p w14:paraId="47864B7B" w14:textId="32BFD29B" w:rsidR="00457B38" w:rsidRDefault="00457B38">
      <w:pPr>
        <w:suppressAutoHyphens/>
        <w:spacing w:after="160" w:line="259" w:lineRule="auto"/>
        <w:rPr>
          <w:color w:val="00000A"/>
          <w:sz w:val="22"/>
          <w:szCs w:val="22"/>
          <w:lang w:val="en-IN" w:eastAsia="en-IN" w:bidi="ml-IN"/>
        </w:rPr>
      </w:pPr>
    </w:p>
    <w:p w14:paraId="5BADA07B" w14:textId="784B3A49" w:rsidR="00457B38" w:rsidRDefault="00457B38">
      <w:pPr>
        <w:suppressAutoHyphens/>
        <w:spacing w:after="160" w:line="259" w:lineRule="auto"/>
        <w:rPr>
          <w:color w:val="00000A"/>
          <w:sz w:val="22"/>
          <w:szCs w:val="22"/>
          <w:lang w:val="en-IN" w:eastAsia="en-IN" w:bidi="ml-IN"/>
        </w:rPr>
      </w:pPr>
    </w:p>
    <w:p w14:paraId="27D3E97F" w14:textId="43148DD2" w:rsidR="00457B38" w:rsidRDefault="00457B38">
      <w:pPr>
        <w:suppressAutoHyphens/>
        <w:spacing w:after="160" w:line="259" w:lineRule="auto"/>
        <w:rPr>
          <w:color w:val="00000A"/>
          <w:sz w:val="22"/>
          <w:szCs w:val="22"/>
          <w:lang w:val="en-IN" w:eastAsia="en-IN" w:bidi="ml-IN"/>
        </w:rPr>
      </w:pPr>
    </w:p>
    <w:p w14:paraId="3CF94002" w14:textId="49325D5C" w:rsidR="00457B38" w:rsidRDefault="00457B38">
      <w:pPr>
        <w:suppressAutoHyphens/>
        <w:spacing w:after="160" w:line="259" w:lineRule="auto"/>
        <w:rPr>
          <w:color w:val="00000A"/>
          <w:sz w:val="22"/>
          <w:szCs w:val="22"/>
          <w:lang w:val="en-IN" w:eastAsia="en-IN" w:bidi="ml-IN"/>
        </w:rPr>
      </w:pPr>
    </w:p>
    <w:p w14:paraId="03759D66" w14:textId="30278246" w:rsidR="00457B38" w:rsidRDefault="00457B38">
      <w:pPr>
        <w:suppressAutoHyphens/>
        <w:spacing w:after="160" w:line="259" w:lineRule="auto"/>
        <w:rPr>
          <w:color w:val="00000A"/>
          <w:sz w:val="22"/>
          <w:szCs w:val="22"/>
          <w:lang w:val="en-IN" w:eastAsia="en-IN" w:bidi="ml-IN"/>
        </w:rPr>
      </w:pPr>
    </w:p>
    <w:p w14:paraId="4B879D7B" w14:textId="4FA4E950" w:rsidR="00457B38" w:rsidRDefault="00457B38">
      <w:pPr>
        <w:suppressAutoHyphens/>
        <w:spacing w:after="160" w:line="259" w:lineRule="auto"/>
        <w:rPr>
          <w:color w:val="00000A"/>
          <w:sz w:val="22"/>
          <w:szCs w:val="22"/>
          <w:lang w:val="en-IN" w:eastAsia="en-IN" w:bidi="ml-IN"/>
        </w:rPr>
      </w:pPr>
    </w:p>
    <w:p w14:paraId="0497893E" w14:textId="446833A0" w:rsidR="00457B38" w:rsidRDefault="00457B38">
      <w:pPr>
        <w:suppressAutoHyphens/>
        <w:spacing w:after="160" w:line="259" w:lineRule="auto"/>
        <w:rPr>
          <w:color w:val="00000A"/>
          <w:sz w:val="22"/>
          <w:szCs w:val="22"/>
          <w:lang w:val="en-IN" w:eastAsia="en-IN" w:bidi="ml-IN"/>
        </w:rPr>
      </w:pPr>
    </w:p>
    <w:p w14:paraId="6C914E39" w14:textId="5A29EE9F" w:rsidR="008A21FD" w:rsidRDefault="008A21FD">
      <w:pPr>
        <w:suppressAutoHyphens/>
        <w:spacing w:after="160" w:line="259" w:lineRule="auto"/>
        <w:rPr>
          <w:color w:val="00000A"/>
          <w:sz w:val="22"/>
          <w:szCs w:val="22"/>
          <w:lang w:val="en-IN" w:eastAsia="en-IN" w:bidi="ml-IN"/>
        </w:rPr>
      </w:pPr>
    </w:p>
    <w:p w14:paraId="15B42195" w14:textId="77777777" w:rsidR="008A21FD" w:rsidRDefault="008A21FD">
      <w:pPr>
        <w:suppressAutoHyphens/>
        <w:spacing w:after="160" w:line="259" w:lineRule="auto"/>
        <w:rPr>
          <w:color w:val="00000A"/>
          <w:sz w:val="22"/>
          <w:szCs w:val="22"/>
          <w:lang w:val="en-IN" w:eastAsia="en-IN" w:bidi="ml-IN"/>
        </w:rPr>
      </w:pPr>
    </w:p>
    <w:p w14:paraId="11B3D336" w14:textId="3ABA6D4C" w:rsidR="00457B38" w:rsidRDefault="00457B38">
      <w:pPr>
        <w:suppressAutoHyphens/>
        <w:spacing w:after="160" w:line="259" w:lineRule="auto"/>
        <w:rPr>
          <w:color w:val="00000A"/>
          <w:sz w:val="22"/>
          <w:szCs w:val="22"/>
          <w:lang w:val="en-IN" w:eastAsia="en-IN" w:bidi="ml-IN"/>
        </w:rPr>
      </w:pPr>
    </w:p>
    <w:p w14:paraId="1CFFDCAB" w14:textId="1EC160B8" w:rsidR="00457B38" w:rsidRDefault="00457B38">
      <w:pPr>
        <w:suppressAutoHyphens/>
        <w:spacing w:after="160" w:line="259" w:lineRule="auto"/>
        <w:rPr>
          <w:color w:val="00000A"/>
          <w:sz w:val="22"/>
          <w:szCs w:val="22"/>
          <w:lang w:val="en-IN" w:eastAsia="en-IN" w:bidi="ml-IN"/>
        </w:rPr>
      </w:pPr>
    </w:p>
    <w:p w14:paraId="7BA82917" w14:textId="7D3D44AC" w:rsidR="00457B38" w:rsidRDefault="00457B38">
      <w:pPr>
        <w:suppressAutoHyphens/>
        <w:spacing w:after="160" w:line="259" w:lineRule="auto"/>
        <w:rPr>
          <w:color w:val="00000A"/>
          <w:sz w:val="22"/>
          <w:szCs w:val="22"/>
          <w:lang w:val="en-IN" w:eastAsia="en-IN" w:bidi="ml-IN"/>
        </w:rPr>
      </w:pPr>
    </w:p>
    <w:p w14:paraId="32807B4A" w14:textId="060682A7" w:rsidR="00457B38" w:rsidRDefault="00457B38">
      <w:pPr>
        <w:suppressAutoHyphens/>
        <w:spacing w:after="160" w:line="259" w:lineRule="auto"/>
        <w:rPr>
          <w:color w:val="00000A"/>
          <w:sz w:val="22"/>
          <w:szCs w:val="22"/>
          <w:lang w:val="en-IN" w:eastAsia="en-IN" w:bidi="ml-IN"/>
        </w:rPr>
      </w:pPr>
    </w:p>
    <w:p w14:paraId="42CF000F" w14:textId="77777777" w:rsidR="00457B38" w:rsidRDefault="00457B38">
      <w:pPr>
        <w:suppressAutoHyphens/>
        <w:spacing w:after="160" w:line="259" w:lineRule="auto"/>
        <w:rPr>
          <w:color w:val="00000A"/>
          <w:sz w:val="22"/>
          <w:szCs w:val="22"/>
          <w:lang w:val="en-IN" w:eastAsia="en-IN" w:bidi="ml-IN"/>
        </w:rPr>
      </w:pPr>
    </w:p>
    <w:p w14:paraId="6041E33E" w14:textId="0360AC17" w:rsidR="00D65AE4" w:rsidRDefault="00D65AE4">
      <w:pPr>
        <w:suppressAutoHyphens/>
        <w:spacing w:after="160" w:line="259" w:lineRule="auto"/>
        <w:rPr>
          <w:color w:val="00000A"/>
          <w:sz w:val="22"/>
          <w:szCs w:val="22"/>
          <w:lang w:val="en-IN" w:eastAsia="en-IN" w:bidi="ml-IN"/>
        </w:rPr>
      </w:pPr>
    </w:p>
    <w:p w14:paraId="5AB7B0F1" w14:textId="2D79AA67" w:rsidR="00D65AE4" w:rsidRDefault="00884F8D">
      <w:pPr>
        <w:pBdr>
          <w:top w:val="single" w:sz="8" w:space="2" w:color="000001"/>
        </w:pBdr>
        <w:spacing w:after="160" w:line="259" w:lineRule="auto"/>
        <w:rPr>
          <w:rFonts w:ascii="Calibri" w:eastAsia="Calibri" w:hAnsi="Calibri" w:cs="Calibri"/>
          <w:color w:val="00000A"/>
          <w:sz w:val="22"/>
          <w:szCs w:val="22"/>
          <w:lang w:val="en-IN" w:eastAsia="en-IN" w:bidi="ml-IN"/>
        </w:rPr>
      </w:pPr>
      <w:r>
        <w:rPr>
          <w:noProof/>
        </w:rPr>
        <mc:AlternateContent>
          <mc:Choice Requires="wps">
            <w:drawing>
              <wp:anchor distT="0" distB="0" distL="114300" distR="114300" simplePos="0" relativeHeight="251702272" behindDoc="0" locked="0" layoutInCell="1" allowOverlap="1" wp14:anchorId="25E819D2" wp14:editId="3C97FAB4">
                <wp:simplePos x="0" y="0"/>
                <wp:positionH relativeFrom="column">
                  <wp:posOffset>3933825</wp:posOffset>
                </wp:positionH>
                <wp:positionV relativeFrom="paragraph">
                  <wp:posOffset>247650</wp:posOffset>
                </wp:positionV>
                <wp:extent cx="2334260" cy="1562735"/>
                <wp:effectExtent l="15240" t="10160" r="12700" b="8255"/>
                <wp:wrapSquare wrapText="bothSides"/>
                <wp:docPr id="154727405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4260" cy="1562735"/>
                        </a:xfrm>
                        <a:prstGeom prst="rect">
                          <a:avLst/>
                        </a:prstGeom>
                        <a:solidFill>
                          <a:srgbClr val="FFFFFF"/>
                        </a:solidFill>
                        <a:ln w="12573">
                          <a:solidFill>
                            <a:srgbClr val="C0504D"/>
                          </a:solidFill>
                          <a:miter lim="800000"/>
                          <a:headEnd/>
                          <a:tailEnd/>
                        </a:ln>
                      </wps:spPr>
                      <wps:txbx>
                        <w:txbxContent>
                          <w:p w14:paraId="40A3D15B" w14:textId="77777777" w:rsidR="00D65AE4" w:rsidRDefault="00D65AE4">
                            <w:pPr>
                              <w:pStyle w:val="FrameContents"/>
                              <w:spacing w:line="240" w:lineRule="auto"/>
                            </w:pPr>
                          </w:p>
                          <w:p w14:paraId="67A360AE" w14:textId="77777777" w:rsidR="00D65AE4" w:rsidRDefault="0013507C">
                            <w:pPr>
                              <w:pStyle w:val="FrameContents"/>
                              <w:spacing w:line="240" w:lineRule="auto"/>
                            </w:pPr>
                            <w:r>
                              <w:rPr>
                                <w:b/>
                                <w:color w:val="000000"/>
                              </w:rPr>
                              <w:t>Name: Neha Antony</w:t>
                            </w:r>
                          </w:p>
                          <w:p w14:paraId="01C0DE23" w14:textId="77777777" w:rsidR="00D65AE4" w:rsidRDefault="0013507C">
                            <w:pPr>
                              <w:pStyle w:val="FrameContents"/>
                              <w:spacing w:line="240" w:lineRule="auto"/>
                            </w:pPr>
                            <w:r>
                              <w:rPr>
                                <w:b/>
                                <w:color w:val="000000"/>
                              </w:rPr>
                              <w:t>Roll No:23</w:t>
                            </w:r>
                          </w:p>
                          <w:p w14:paraId="5F169FE8" w14:textId="77777777" w:rsidR="00D65AE4" w:rsidRDefault="0013507C">
                            <w:pPr>
                              <w:pStyle w:val="FrameContents"/>
                              <w:spacing w:line="240" w:lineRule="auto"/>
                            </w:pPr>
                            <w:r>
                              <w:rPr>
                                <w:b/>
                                <w:color w:val="000000"/>
                              </w:rPr>
                              <w:t>Batch: MCA -B</w:t>
                            </w:r>
                          </w:p>
                          <w:p w14:paraId="02017429" w14:textId="77777777" w:rsidR="00D65AE4" w:rsidRDefault="0013507C">
                            <w:pPr>
                              <w:pStyle w:val="FrameContents"/>
                              <w:spacing w:line="240" w:lineRule="auto"/>
                            </w:pPr>
                            <w:r>
                              <w:rPr>
                                <w:b/>
                                <w:color w:val="000000"/>
                              </w:rPr>
                              <w:t>Date:09-05-2022</w:t>
                            </w:r>
                          </w:p>
                          <w:p w14:paraId="0CD1EA17" w14:textId="77777777" w:rsidR="00D65AE4" w:rsidRDefault="00D65AE4">
                            <w:pPr>
                              <w:pStyle w:val="FrameContents"/>
                              <w:spacing w:line="240" w:lineRule="auto"/>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5E819D2" id="_x0000_s1043" type="#_x0000_t202" style="position:absolute;margin-left:309.75pt;margin-top:19.5pt;width:183.8pt;height:123.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" strokecolor="#c0504d" strokeweight=".99pt">
                <v:textbox>
                  <w:txbxContent>
                    <w:p w14:paraId="40A3D15B" w14:textId="77777777" w:rsidR="00D65AE4" w:rsidRDefault="00D65AE4">
                      <w:pPr>
                        <w:pStyle w:val="FrameContents"/>
                        <w:spacing w:line="240" w:lineRule="auto"/>
                      </w:pPr>
                    </w:p>
                    <w:p w14:paraId="67A360AE" w14:textId="77777777" w:rsidR="00D65AE4" w:rsidRDefault="0013507C">
                      <w:pPr>
                        <w:pStyle w:val="FrameContents"/>
                        <w:spacing w:line="240" w:lineRule="auto"/>
                      </w:pPr>
                      <w:r>
                        <w:rPr>
                          <w:b/>
                          <w:color w:val="000000"/>
                        </w:rPr>
                        <w:t>Name: Neha Antony</w:t>
                      </w:r>
                    </w:p>
                    <w:p w14:paraId="01C0DE23" w14:textId="77777777" w:rsidR="00D65AE4" w:rsidRDefault="0013507C">
                      <w:pPr>
                        <w:pStyle w:val="FrameContents"/>
                        <w:spacing w:line="240" w:lineRule="auto"/>
                      </w:pPr>
                      <w:r>
                        <w:rPr>
                          <w:b/>
                          <w:color w:val="000000"/>
                        </w:rPr>
                        <w:t>Roll No:23</w:t>
                      </w:r>
                    </w:p>
                    <w:p w14:paraId="5F169FE8" w14:textId="77777777" w:rsidR="00D65AE4" w:rsidRDefault="0013507C">
                      <w:pPr>
                        <w:pStyle w:val="FrameContents"/>
                        <w:spacing w:line="240" w:lineRule="auto"/>
                      </w:pPr>
                      <w:r>
                        <w:rPr>
                          <w:b/>
                          <w:color w:val="000000"/>
                        </w:rPr>
                        <w:t>Batch: MCA -B</w:t>
                      </w:r>
                    </w:p>
                    <w:p w14:paraId="02017429" w14:textId="77777777" w:rsidR="00D65AE4" w:rsidRDefault="0013507C">
                      <w:pPr>
                        <w:pStyle w:val="FrameContents"/>
                        <w:spacing w:line="240" w:lineRule="auto"/>
                      </w:pPr>
                      <w:r>
                        <w:rPr>
                          <w:b/>
                          <w:color w:val="000000"/>
                        </w:rPr>
                        <w:t>Date:09-05-2022</w:t>
                      </w:r>
                    </w:p>
                    <w:p w14:paraId="0CD1EA17" w14:textId="77777777" w:rsidR="00D65AE4" w:rsidRDefault="00D65AE4">
                      <w:pPr>
                        <w:pStyle w:val="FrameContents"/>
                        <w:spacing w:line="240" w:lineRule="auto"/>
                      </w:pPr>
                    </w:p>
                  </w:txbxContent>
                </v:textbox>
                <w10:wrap type="square"/>
              </v:shape>
            </w:pict>
          </mc:Fallback>
        </mc:AlternateContent>
      </w:r>
    </w:p>
    <w:p w14:paraId="540BEB36" w14:textId="77777777" w:rsidR="00D65AE4" w:rsidRDefault="0013507C">
      <w:pPr>
        <w:spacing w:after="160" w:line="259" w:lineRule="auto"/>
        <w:jc w:val="both"/>
        <w:rPr>
          <w:rFonts w:ascii="Calibri" w:eastAsia="Calibri" w:hAnsi="Calibri" w:cs="Calibri"/>
          <w:b/>
          <w:color w:val="00000A"/>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684B5267" w14:textId="77777777" w:rsidR="00D65AE4" w:rsidRDefault="00D65AE4">
      <w:pPr>
        <w:spacing w:after="160" w:line="259" w:lineRule="auto"/>
        <w:rPr>
          <w:rFonts w:ascii="Calibri" w:eastAsia="Calibri" w:hAnsi="Calibri" w:cs="Calibri"/>
          <w:color w:val="00000A"/>
          <w:sz w:val="22"/>
          <w:szCs w:val="22"/>
          <w:lang w:val="en-IN" w:eastAsia="en-IN" w:bidi="ml-IN"/>
        </w:rPr>
      </w:pPr>
    </w:p>
    <w:p w14:paraId="1A420C8E" w14:textId="77777777" w:rsidR="00457B38" w:rsidRPr="00457B38" w:rsidRDefault="00457B38" w:rsidP="00457B38">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00A5F0D1" w14:textId="77777777" w:rsidR="00D65AE4" w:rsidRDefault="0013507C">
      <w:pPr>
        <w:spacing w:after="160" w:line="259" w:lineRule="auto"/>
        <w:rPr>
          <w:rFonts w:ascii="Calibri" w:eastAsia="Calibri" w:hAnsi="Calibri" w:cs="Calibri"/>
          <w:color w:val="00000A"/>
          <w:sz w:val="22"/>
          <w:szCs w:val="22"/>
          <w:lang w:val="en-IN" w:eastAsia="en-IN" w:bidi="ml-IN"/>
        </w:rPr>
      </w:pPr>
      <w:r>
        <w:rPr>
          <w:color w:val="00000A"/>
          <w:sz w:val="28"/>
          <w:szCs w:val="28"/>
          <w:lang w:val="en-IN" w:eastAsia="en-IN" w:bidi="ml-IN"/>
        </w:rPr>
        <w:t xml:space="preserve">Write a </w:t>
      </w:r>
      <w:proofErr w:type="spellStart"/>
      <w:r>
        <w:rPr>
          <w:color w:val="00000A"/>
          <w:sz w:val="28"/>
          <w:szCs w:val="28"/>
          <w:lang w:val="en-IN" w:eastAsia="en-IN" w:bidi="ml-IN"/>
        </w:rPr>
        <w:t>shellscript</w:t>
      </w:r>
      <w:proofErr w:type="spellEnd"/>
      <w:r>
        <w:rPr>
          <w:color w:val="00000A"/>
          <w:sz w:val="28"/>
          <w:szCs w:val="28"/>
          <w:lang w:val="en-IN" w:eastAsia="en-IN" w:bidi="ml-IN"/>
        </w:rPr>
        <w:t xml:space="preserve"> to check a number is greater than or less than or equal to another number</w:t>
      </w:r>
    </w:p>
    <w:p w14:paraId="791428E3" w14:textId="77777777" w:rsidR="00D65AE4" w:rsidRDefault="0013507C">
      <w:pPr>
        <w:spacing w:after="160" w:line="259" w:lineRule="auto"/>
        <w:rPr>
          <w:rFonts w:ascii="Calibri" w:eastAsia="Calibri" w:hAnsi="Calibri" w:cs="Calibri"/>
          <w:color w:val="00000A"/>
          <w:sz w:val="22"/>
          <w:szCs w:val="22"/>
          <w:lang w:val="en-IN" w:eastAsia="en-IN" w:bidi="ml-IN"/>
        </w:rPr>
      </w:pPr>
      <w:r>
        <w:rPr>
          <w:b/>
          <w:color w:val="00000A"/>
          <w:sz w:val="28"/>
          <w:szCs w:val="28"/>
          <w:u w:val="single"/>
          <w:lang w:val="en-IN" w:eastAsia="en-IN" w:bidi="ml-IN"/>
        </w:rPr>
        <w:t>Procedure</w:t>
      </w:r>
    </w:p>
    <w:p w14:paraId="157177B1"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#!/bin/bash</w:t>
      </w:r>
    </w:p>
    <w:p w14:paraId="3D097D9E"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echo "enter the two numbers"</w:t>
      </w:r>
    </w:p>
    <w:p w14:paraId="3024F8B5"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 xml:space="preserve">read a </w:t>
      </w:r>
    </w:p>
    <w:p w14:paraId="1565F739"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read b</w:t>
      </w:r>
    </w:p>
    <w:p w14:paraId="03C9F36B"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if [ $a -</w:t>
      </w:r>
      <w:proofErr w:type="spellStart"/>
      <w:r>
        <w:rPr>
          <w:color w:val="00000A"/>
          <w:lang w:val="en-IN" w:eastAsia="en-IN" w:bidi="ml-IN"/>
        </w:rPr>
        <w:t>gt</w:t>
      </w:r>
      <w:proofErr w:type="spellEnd"/>
      <w:r>
        <w:rPr>
          <w:color w:val="00000A"/>
          <w:lang w:val="en-IN" w:eastAsia="en-IN" w:bidi="ml-IN"/>
        </w:rPr>
        <w:t xml:space="preserve">  $b ]</w:t>
      </w:r>
    </w:p>
    <w:p w14:paraId="758BFBB4"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 xml:space="preserve">then </w:t>
      </w:r>
    </w:p>
    <w:p w14:paraId="16440C33"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echo " $a is greater than $b"</w:t>
      </w:r>
    </w:p>
    <w:p w14:paraId="4B94B1E8" w14:textId="77777777" w:rsidR="00D65AE4" w:rsidRDefault="0013507C">
      <w:pPr>
        <w:spacing w:after="160" w:line="259" w:lineRule="auto"/>
        <w:rPr>
          <w:rFonts w:ascii="Calibri" w:eastAsia="Calibri" w:hAnsi="Calibri" w:cs="Calibri"/>
          <w:color w:val="00000A"/>
          <w:lang w:val="en-IN" w:eastAsia="en-IN" w:bidi="ml-IN"/>
        </w:rPr>
      </w:pPr>
      <w:proofErr w:type="spellStart"/>
      <w:r>
        <w:rPr>
          <w:color w:val="00000A"/>
          <w:lang w:val="en-IN" w:eastAsia="en-IN" w:bidi="ml-IN"/>
        </w:rPr>
        <w:t>elif</w:t>
      </w:r>
      <w:proofErr w:type="spellEnd"/>
      <w:r>
        <w:rPr>
          <w:color w:val="00000A"/>
          <w:lang w:val="en-IN" w:eastAsia="en-IN" w:bidi="ml-IN"/>
        </w:rPr>
        <w:t xml:space="preserve"> [ $a -</w:t>
      </w:r>
      <w:proofErr w:type="spellStart"/>
      <w:r>
        <w:rPr>
          <w:color w:val="00000A"/>
          <w:lang w:val="en-IN" w:eastAsia="en-IN" w:bidi="ml-IN"/>
        </w:rPr>
        <w:t>lt</w:t>
      </w:r>
      <w:proofErr w:type="spellEnd"/>
      <w:r>
        <w:rPr>
          <w:color w:val="00000A"/>
          <w:lang w:val="en-IN" w:eastAsia="en-IN" w:bidi="ml-IN"/>
        </w:rPr>
        <w:t xml:space="preserve">  $b ]</w:t>
      </w:r>
    </w:p>
    <w:p w14:paraId="2279DFA9"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then</w:t>
      </w:r>
    </w:p>
    <w:p w14:paraId="388609B9"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echo "$a is less than $b"</w:t>
      </w:r>
    </w:p>
    <w:p w14:paraId="092FC1F2" w14:textId="77777777" w:rsidR="00D65AE4" w:rsidRDefault="0013507C">
      <w:pPr>
        <w:spacing w:after="160" w:line="259" w:lineRule="auto"/>
        <w:rPr>
          <w:rFonts w:ascii="Calibri" w:eastAsia="Calibri" w:hAnsi="Calibri" w:cs="Calibri"/>
          <w:color w:val="00000A"/>
          <w:lang w:val="en-IN" w:eastAsia="en-IN" w:bidi="ml-IN"/>
        </w:rPr>
      </w:pPr>
      <w:proofErr w:type="spellStart"/>
      <w:r>
        <w:rPr>
          <w:color w:val="00000A"/>
          <w:lang w:val="en-IN" w:eastAsia="en-IN" w:bidi="ml-IN"/>
        </w:rPr>
        <w:t>elif</w:t>
      </w:r>
      <w:proofErr w:type="spellEnd"/>
      <w:r>
        <w:rPr>
          <w:color w:val="00000A"/>
          <w:lang w:val="en-IN" w:eastAsia="en-IN" w:bidi="ml-IN"/>
        </w:rPr>
        <w:t xml:space="preserve"> [ $a -</w:t>
      </w:r>
      <w:proofErr w:type="spellStart"/>
      <w:r>
        <w:rPr>
          <w:color w:val="00000A"/>
          <w:lang w:val="en-IN" w:eastAsia="en-IN" w:bidi="ml-IN"/>
        </w:rPr>
        <w:t>eq</w:t>
      </w:r>
      <w:proofErr w:type="spellEnd"/>
      <w:r>
        <w:rPr>
          <w:color w:val="00000A"/>
          <w:lang w:val="en-IN" w:eastAsia="en-IN" w:bidi="ml-IN"/>
        </w:rPr>
        <w:t xml:space="preserve">  $b ]</w:t>
      </w:r>
    </w:p>
    <w:p w14:paraId="08301C30"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 xml:space="preserve">then </w:t>
      </w:r>
    </w:p>
    <w:p w14:paraId="38B6048D"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echo "$a is equal to $b "</w:t>
      </w:r>
    </w:p>
    <w:p w14:paraId="39D96805"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else</w:t>
      </w:r>
    </w:p>
    <w:p w14:paraId="647856A4"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echo "invalid"</w:t>
      </w:r>
    </w:p>
    <w:p w14:paraId="77A0AEB6" w14:textId="77777777" w:rsidR="00D65AE4" w:rsidRDefault="0013507C">
      <w:pPr>
        <w:spacing w:after="160" w:line="259" w:lineRule="auto"/>
        <w:rPr>
          <w:rFonts w:ascii="Calibri" w:eastAsia="Calibri" w:hAnsi="Calibri" w:cs="Calibri"/>
          <w:color w:val="00000A"/>
          <w:lang w:val="en-IN" w:eastAsia="en-IN" w:bidi="ml-IN"/>
        </w:rPr>
      </w:pPr>
      <w:r>
        <w:rPr>
          <w:color w:val="00000A"/>
          <w:lang w:val="en-IN" w:eastAsia="en-IN" w:bidi="ml-IN"/>
        </w:rPr>
        <w:t>fi</w:t>
      </w:r>
    </w:p>
    <w:p w14:paraId="6A5B73DA" w14:textId="77777777" w:rsidR="00D65AE4" w:rsidRDefault="00D65AE4">
      <w:pPr>
        <w:spacing w:after="160" w:line="259" w:lineRule="auto"/>
        <w:rPr>
          <w:color w:val="00000A"/>
          <w:sz w:val="22"/>
          <w:szCs w:val="22"/>
          <w:lang w:val="en-IN" w:eastAsia="en-IN" w:bidi="ml-IN"/>
        </w:rPr>
      </w:pPr>
    </w:p>
    <w:p w14:paraId="51785639" w14:textId="77777777" w:rsidR="00D65AE4" w:rsidRDefault="0013507C">
      <w:pPr>
        <w:spacing w:after="160" w:line="259" w:lineRule="auto"/>
        <w:rPr>
          <w:rFonts w:ascii="Calibri" w:eastAsia="Calibri" w:hAnsi="Calibri" w:cs="Calibri"/>
          <w:b/>
          <w:bCs/>
          <w:color w:val="00000A"/>
          <w:sz w:val="28"/>
          <w:szCs w:val="28"/>
          <w:u w:val="single"/>
          <w:lang w:val="en-IN" w:eastAsia="en-IN" w:bidi="ml-IN"/>
        </w:rPr>
      </w:pPr>
      <w:r>
        <w:rPr>
          <w:b/>
          <w:bCs/>
          <w:color w:val="00000A"/>
          <w:sz w:val="28"/>
          <w:szCs w:val="28"/>
          <w:u w:val="single"/>
          <w:lang w:val="en-IN" w:eastAsia="en-IN" w:bidi="ml-IN"/>
        </w:rPr>
        <w:t>Output</w:t>
      </w:r>
    </w:p>
    <w:p w14:paraId="7486FFF3" w14:textId="38183437" w:rsidR="00457B38" w:rsidRDefault="00457B38">
      <w:pPr>
        <w:spacing w:after="160" w:line="259" w:lineRule="auto"/>
        <w:rPr>
          <w:color w:val="00000A"/>
          <w:sz w:val="22"/>
          <w:szCs w:val="22"/>
          <w:lang w:val="en-IN" w:eastAsia="en-IN" w:bidi="ml-IN"/>
        </w:rPr>
      </w:pPr>
      <w:r>
        <w:rPr>
          <w:b/>
          <w:bCs/>
          <w:noProof/>
          <w:sz w:val="28"/>
          <w:szCs w:val="28"/>
          <w:u w:val="single"/>
        </w:rPr>
        <w:drawing>
          <wp:anchor distT="0" distB="0" distL="0" distR="0" simplePos="0" relativeHeight="251660800" behindDoc="0" locked="0" layoutInCell="1" allowOverlap="1" wp14:anchorId="54334BA1" wp14:editId="5B588880">
            <wp:simplePos x="0" y="0"/>
            <wp:positionH relativeFrom="column">
              <wp:posOffset>-247650</wp:posOffset>
            </wp:positionH>
            <wp:positionV relativeFrom="paragraph">
              <wp:posOffset>106680</wp:posOffset>
            </wp:positionV>
            <wp:extent cx="5286375" cy="1133475"/>
            <wp:effectExtent l="0" t="0" r="0" b="0"/>
            <wp:wrapSquare wrapText="largest"/>
            <wp:docPr id="78356313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63138" name="Image1"/>
                    <pic:cNvPicPr>
                      <a:picLocks noChangeAspect="1" noChangeArrowheads="1"/>
                    </pic:cNvPicPr>
                  </pic:nvPicPr>
                  <pic:blipFill>
                    <a:blip r:embed="rId133"/>
                    <a:stretch>
                      <a:fillRect/>
                    </a:stretch>
                  </pic:blipFill>
                  <pic:spPr bwMode="auto">
                    <a:xfrm>
                      <a:off x="0" y="0"/>
                      <a:ext cx="5286375" cy="1133475"/>
                    </a:xfrm>
                    <a:prstGeom prst="rect">
                      <a:avLst/>
                    </a:prstGeom>
                  </pic:spPr>
                </pic:pic>
              </a:graphicData>
            </a:graphic>
          </wp:anchor>
        </w:drawing>
      </w:r>
    </w:p>
    <w:p w14:paraId="3B12D93A" w14:textId="6180BE3E" w:rsidR="00457B38" w:rsidRDefault="00457B38">
      <w:pPr>
        <w:spacing w:after="160" w:line="259" w:lineRule="auto"/>
        <w:rPr>
          <w:color w:val="00000A"/>
          <w:sz w:val="22"/>
          <w:szCs w:val="22"/>
          <w:lang w:val="en-IN" w:eastAsia="en-IN" w:bidi="ml-IN"/>
        </w:rPr>
      </w:pPr>
    </w:p>
    <w:p w14:paraId="621C4FD9" w14:textId="1D81C2A7" w:rsidR="00457B38" w:rsidRDefault="00457B38">
      <w:pPr>
        <w:spacing w:after="160" w:line="259" w:lineRule="auto"/>
        <w:rPr>
          <w:color w:val="00000A"/>
          <w:sz w:val="22"/>
          <w:szCs w:val="22"/>
          <w:lang w:val="en-IN" w:eastAsia="en-IN" w:bidi="ml-IN"/>
        </w:rPr>
      </w:pPr>
    </w:p>
    <w:p w14:paraId="161551E5" w14:textId="77777777" w:rsidR="003502B2" w:rsidRDefault="003502B2">
      <w:pPr>
        <w:spacing w:after="160" w:line="259" w:lineRule="auto"/>
        <w:rPr>
          <w:color w:val="00000A"/>
          <w:sz w:val="22"/>
          <w:szCs w:val="22"/>
          <w:lang w:val="en-IN" w:eastAsia="en-IN" w:bidi="ml-IN"/>
        </w:rPr>
      </w:pPr>
    </w:p>
    <w:p w14:paraId="1090B55B" w14:textId="2FC1C7BC" w:rsidR="00D65AE4" w:rsidRDefault="00D65AE4">
      <w:pPr>
        <w:spacing w:after="160" w:line="259" w:lineRule="auto"/>
        <w:rPr>
          <w:color w:val="00000A"/>
          <w:sz w:val="22"/>
          <w:szCs w:val="22"/>
          <w:lang w:val="en-IN" w:eastAsia="en-IN" w:bidi="ml-IN"/>
        </w:rPr>
      </w:pPr>
    </w:p>
    <w:p w14:paraId="1A8A2613" w14:textId="7EE3E277" w:rsidR="00C95C02" w:rsidRDefault="00884F8D">
      <w:pPr>
        <w:pBdr>
          <w:top w:val="single" w:sz="8" w:space="2" w:color="000000"/>
        </w:pBdr>
        <w:spacing w:after="160" w:line="259" w:lineRule="auto"/>
        <w:rPr>
          <w:sz w:val="28"/>
          <w:szCs w:val="28"/>
          <w:lang w:val="en-IN" w:eastAsia="en-IN" w:bidi="ml-IN"/>
        </w:rPr>
      </w:pPr>
      <w:r>
        <w:rPr>
          <w:noProof/>
        </w:rPr>
        <w:lastRenderedPageBreak/>
        <mc:AlternateContent>
          <mc:Choice Requires="wps">
            <w:drawing>
              <wp:anchor distT="0" distB="0" distL="114300" distR="114300" simplePos="0" relativeHeight="251704320" behindDoc="0" locked="0" layoutInCell="1" allowOverlap="1" wp14:anchorId="650114E9" wp14:editId="2BA1F294">
                <wp:simplePos x="0" y="0"/>
                <wp:positionH relativeFrom="column">
                  <wp:posOffset>3924300</wp:posOffset>
                </wp:positionH>
                <wp:positionV relativeFrom="paragraph">
                  <wp:posOffset>241300</wp:posOffset>
                </wp:positionV>
                <wp:extent cx="2346325" cy="1574800"/>
                <wp:effectExtent l="15240" t="14605" r="10160" b="10795"/>
                <wp:wrapSquare wrapText="bothSides"/>
                <wp:docPr id="154727405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1574800"/>
                        </a:xfrm>
                        <a:prstGeom prst="rect">
                          <a:avLst/>
                        </a:prstGeom>
                        <a:solidFill>
                          <a:srgbClr val="FFFFFF"/>
                        </a:solidFill>
                        <a:ln w="12573">
                          <a:solidFill>
                            <a:srgbClr val="C0504D"/>
                          </a:solidFill>
                          <a:miter lim="800000"/>
                          <a:headEnd type="none" w="sm" len="sm"/>
                          <a:tailEnd type="none" w="sm" len="sm"/>
                        </a:ln>
                      </wps:spPr>
                      <wps:txbx>
                        <w:txbxContent>
                          <w:p w14:paraId="78CA0022" w14:textId="77777777" w:rsidR="00C95C02" w:rsidRDefault="00C95C02"/>
                          <w:p w14:paraId="78740C6A" w14:textId="77777777" w:rsidR="00C95C02" w:rsidRDefault="0013507C">
                            <w:r>
                              <w:rPr>
                                <w:b/>
                                <w:color w:val="000000"/>
                              </w:rPr>
                              <w:t>Name: NEHA ANTONY</w:t>
                            </w:r>
                          </w:p>
                          <w:p w14:paraId="170D2649" w14:textId="77777777" w:rsidR="00C95C02" w:rsidRDefault="0013507C">
                            <w:r>
                              <w:rPr>
                                <w:b/>
                                <w:color w:val="000000"/>
                              </w:rPr>
                              <w:t>Roll No:23</w:t>
                            </w:r>
                          </w:p>
                          <w:p w14:paraId="6E828806" w14:textId="77777777" w:rsidR="00C95C02" w:rsidRDefault="0013507C">
                            <w:proofErr w:type="spellStart"/>
                            <w:r>
                              <w:rPr>
                                <w:b/>
                                <w:color w:val="000000"/>
                              </w:rPr>
                              <w:t>Batch:MCA-B</w:t>
                            </w:r>
                            <w:proofErr w:type="spellEnd"/>
                          </w:p>
                          <w:p w14:paraId="20A92F4A" w14:textId="77777777" w:rsidR="00C95C02" w:rsidRDefault="0013507C">
                            <w:r>
                              <w:rPr>
                                <w:b/>
                                <w:color w:val="000000"/>
                              </w:rPr>
                              <w:t>Date:09-05-2022</w:t>
                            </w:r>
                          </w:p>
                          <w:p w14:paraId="1587ECF2" w14:textId="77777777" w:rsidR="00C95C02" w:rsidRDefault="00C95C02"/>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50114E9" id="Rectangle 4" o:spid="_x0000_s1044" type="#_x0000_t202" style="position:absolute;margin-left:309pt;margin-top:19pt;width:184.75pt;height:12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" strokecolor="#c0504d" strokeweight=".99pt">
                <v:stroke startarrowwidth="narrow" startarrowlength="short" endarrowwidth="narrow" endarrowlength="short"/>
                <v:textbox>
                  <w:txbxContent>
                    <w:p w14:paraId="78CA0022" w14:textId="77777777" w:rsidR="00C95C02" w:rsidRDefault="00C95C02"/>
                    <w:p w14:paraId="78740C6A" w14:textId="77777777" w:rsidR="00C95C02" w:rsidRDefault="0013507C">
                      <w:r>
                        <w:rPr>
                          <w:b/>
                          <w:color w:val="000000"/>
                        </w:rPr>
                        <w:t>Name: NEHA ANTONY</w:t>
                      </w:r>
                    </w:p>
                    <w:p w14:paraId="170D2649" w14:textId="77777777" w:rsidR="00C95C02" w:rsidRDefault="0013507C">
                      <w:r>
                        <w:rPr>
                          <w:b/>
                          <w:color w:val="000000"/>
                        </w:rPr>
                        <w:t>Roll No:23</w:t>
                      </w:r>
                    </w:p>
                    <w:p w14:paraId="6E828806" w14:textId="77777777" w:rsidR="00C95C02" w:rsidRDefault="0013507C">
                      <w:proofErr w:type="spellStart"/>
                      <w:r>
                        <w:rPr>
                          <w:b/>
                          <w:color w:val="000000"/>
                        </w:rPr>
                        <w:t>Batch:MCA-B</w:t>
                      </w:r>
                      <w:proofErr w:type="spellEnd"/>
                    </w:p>
                    <w:p w14:paraId="20A92F4A" w14:textId="77777777" w:rsidR="00C95C02" w:rsidRDefault="0013507C">
                      <w:r>
                        <w:rPr>
                          <w:b/>
                          <w:color w:val="000000"/>
                        </w:rPr>
                        <w:t>Date:09-05-2022</w:t>
                      </w:r>
                    </w:p>
                    <w:p w14:paraId="1587ECF2" w14:textId="77777777" w:rsidR="00C95C02" w:rsidRDefault="00C95C02"/>
                  </w:txbxContent>
                </v:textbox>
                <w10:wrap type="square"/>
              </v:shape>
            </w:pict>
          </mc:Fallback>
        </mc:AlternateContent>
      </w:r>
    </w:p>
    <w:p w14:paraId="40E35B5A" w14:textId="77777777" w:rsidR="00C95C02" w:rsidRDefault="0013507C">
      <w:pPr>
        <w:spacing w:after="160" w:line="259" w:lineRule="auto"/>
        <w:jc w:val="both"/>
        <w:rPr>
          <w:rFonts w:ascii="Calibri" w:eastAsia="Calibri" w:hAnsi="Calibri" w:cs="Calibri"/>
          <w:b/>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6D346B3A" w14:textId="77777777" w:rsidR="00C95C02" w:rsidRDefault="00C95C02">
      <w:pPr>
        <w:spacing w:after="160" w:line="259" w:lineRule="auto"/>
        <w:rPr>
          <w:rFonts w:ascii="Calibri" w:eastAsia="Calibri" w:hAnsi="Calibri" w:cs="Calibri"/>
          <w:sz w:val="22"/>
          <w:szCs w:val="22"/>
          <w:lang w:val="en-IN" w:eastAsia="en-IN" w:bidi="ml-IN"/>
        </w:rPr>
      </w:pPr>
    </w:p>
    <w:p w14:paraId="4AF384C6" w14:textId="77777777" w:rsidR="003502B2" w:rsidRPr="00457B38" w:rsidRDefault="003502B2" w:rsidP="003502B2">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7E1ECE6D" w14:textId="77777777" w:rsidR="00C95C02" w:rsidRDefault="0013507C">
      <w:pPr>
        <w:spacing w:after="160" w:line="259" w:lineRule="auto"/>
        <w:rPr>
          <w:sz w:val="28"/>
          <w:szCs w:val="28"/>
          <w:lang w:val="en-IN" w:eastAsia="en-IN" w:bidi="ml-IN"/>
        </w:rPr>
      </w:pPr>
      <w:r>
        <w:rPr>
          <w:sz w:val="28"/>
          <w:szCs w:val="28"/>
          <w:lang w:val="en-IN" w:eastAsia="en-IN" w:bidi="ml-IN"/>
        </w:rPr>
        <w:t xml:space="preserve">Find the sum of first </w:t>
      </w:r>
      <w:proofErr w:type="gramStart"/>
      <w:r>
        <w:rPr>
          <w:sz w:val="28"/>
          <w:szCs w:val="28"/>
          <w:lang w:val="en-IN" w:eastAsia="en-IN" w:bidi="ml-IN"/>
        </w:rPr>
        <w:t>10  numbers</w:t>
      </w:r>
      <w:proofErr w:type="gramEnd"/>
    </w:p>
    <w:p w14:paraId="7EE21684" w14:textId="77777777" w:rsidR="00C95C02" w:rsidRDefault="0013507C">
      <w:pPr>
        <w:spacing w:after="160" w:line="259" w:lineRule="auto"/>
        <w:rPr>
          <w:b/>
          <w:sz w:val="28"/>
          <w:szCs w:val="28"/>
          <w:u w:val="single"/>
          <w:lang w:val="en-IN" w:eastAsia="en-IN" w:bidi="ml-IN"/>
        </w:rPr>
      </w:pPr>
      <w:r>
        <w:rPr>
          <w:b/>
          <w:sz w:val="28"/>
          <w:szCs w:val="28"/>
          <w:u w:val="single"/>
          <w:lang w:val="en-IN" w:eastAsia="en-IN" w:bidi="ml-IN"/>
        </w:rPr>
        <w:t>Procedure</w:t>
      </w:r>
    </w:p>
    <w:p w14:paraId="4286CDF3" w14:textId="77777777" w:rsidR="00C95C02" w:rsidRDefault="0013507C">
      <w:pPr>
        <w:pBdr>
          <w:top w:val="nil"/>
          <w:left w:val="nil"/>
          <w:bottom w:val="nil"/>
          <w:right w:val="nil"/>
          <w:between w:val="nil"/>
        </w:pBdr>
        <w:spacing w:line="259" w:lineRule="auto"/>
        <w:rPr>
          <w:color w:val="000000"/>
          <w:sz w:val="28"/>
          <w:szCs w:val="28"/>
          <w:lang w:val="en-IN" w:eastAsia="en-IN" w:bidi="ml-IN"/>
        </w:rPr>
      </w:pPr>
      <w:r>
        <w:rPr>
          <w:color w:val="000000"/>
          <w:sz w:val="28"/>
          <w:szCs w:val="28"/>
          <w:lang w:val="en-IN" w:eastAsia="en-IN" w:bidi="ml-IN"/>
        </w:rPr>
        <w:t>#!/bin/bash</w:t>
      </w:r>
    </w:p>
    <w:p w14:paraId="4897B0D4" w14:textId="77777777" w:rsidR="00C95C02" w:rsidRDefault="0013507C">
      <w:pPr>
        <w:pBdr>
          <w:top w:val="nil"/>
          <w:left w:val="nil"/>
          <w:bottom w:val="nil"/>
          <w:right w:val="nil"/>
          <w:between w:val="nil"/>
        </w:pBdr>
        <w:spacing w:line="259" w:lineRule="auto"/>
        <w:rPr>
          <w:color w:val="000000"/>
          <w:sz w:val="28"/>
          <w:szCs w:val="28"/>
          <w:lang w:val="en-IN" w:eastAsia="en-IN" w:bidi="ml-IN"/>
        </w:rPr>
      </w:pPr>
      <w:proofErr w:type="spellStart"/>
      <w:r>
        <w:rPr>
          <w:color w:val="000000"/>
          <w:sz w:val="28"/>
          <w:szCs w:val="28"/>
          <w:lang w:val="en-IN" w:eastAsia="en-IN" w:bidi="ml-IN"/>
        </w:rPr>
        <w:t>i</w:t>
      </w:r>
      <w:proofErr w:type="spellEnd"/>
      <w:r>
        <w:rPr>
          <w:color w:val="000000"/>
          <w:sz w:val="28"/>
          <w:szCs w:val="28"/>
          <w:lang w:val="en-IN" w:eastAsia="en-IN" w:bidi="ml-IN"/>
        </w:rPr>
        <w:t>=1</w:t>
      </w:r>
    </w:p>
    <w:p w14:paraId="7E678EC7" w14:textId="77777777" w:rsidR="00C95C02" w:rsidRDefault="0013507C">
      <w:pPr>
        <w:pBdr>
          <w:top w:val="nil"/>
          <w:left w:val="nil"/>
          <w:bottom w:val="nil"/>
          <w:right w:val="nil"/>
          <w:between w:val="nil"/>
        </w:pBdr>
        <w:spacing w:line="259" w:lineRule="auto"/>
        <w:rPr>
          <w:color w:val="000000"/>
          <w:sz w:val="28"/>
          <w:szCs w:val="28"/>
          <w:lang w:val="en-IN" w:eastAsia="en-IN" w:bidi="ml-IN"/>
        </w:rPr>
      </w:pPr>
      <w:proofErr w:type="spellStart"/>
      <w:r>
        <w:rPr>
          <w:color w:val="000000"/>
          <w:sz w:val="28"/>
          <w:szCs w:val="28"/>
          <w:lang w:val="en-IN" w:eastAsia="en-IN" w:bidi="ml-IN"/>
        </w:rPr>
        <w:t>summ</w:t>
      </w:r>
      <w:proofErr w:type="spellEnd"/>
      <w:r>
        <w:rPr>
          <w:color w:val="000000"/>
          <w:sz w:val="28"/>
          <w:szCs w:val="28"/>
          <w:lang w:val="en-IN" w:eastAsia="en-IN" w:bidi="ml-IN"/>
        </w:rPr>
        <w:t>=0</w:t>
      </w:r>
    </w:p>
    <w:p w14:paraId="65DD595C" w14:textId="77777777" w:rsidR="00C95C02" w:rsidRDefault="0013507C">
      <w:pPr>
        <w:pBdr>
          <w:top w:val="nil"/>
          <w:left w:val="nil"/>
          <w:bottom w:val="nil"/>
          <w:right w:val="nil"/>
          <w:between w:val="nil"/>
        </w:pBdr>
        <w:spacing w:line="259" w:lineRule="auto"/>
        <w:rPr>
          <w:color w:val="000000"/>
          <w:sz w:val="28"/>
          <w:szCs w:val="28"/>
          <w:lang w:val="en-IN" w:eastAsia="en-IN" w:bidi="ml-IN"/>
        </w:rPr>
      </w:pPr>
      <w:r>
        <w:rPr>
          <w:color w:val="000000"/>
          <w:sz w:val="28"/>
          <w:szCs w:val="28"/>
          <w:lang w:val="en-IN" w:eastAsia="en-IN" w:bidi="ml-IN"/>
        </w:rPr>
        <w:t>while [ $</w:t>
      </w:r>
      <w:proofErr w:type="spellStart"/>
      <w:r>
        <w:rPr>
          <w:color w:val="000000"/>
          <w:sz w:val="28"/>
          <w:szCs w:val="28"/>
          <w:lang w:val="en-IN" w:eastAsia="en-IN" w:bidi="ml-IN"/>
        </w:rPr>
        <w:t>i</w:t>
      </w:r>
      <w:proofErr w:type="spellEnd"/>
      <w:r>
        <w:rPr>
          <w:color w:val="000000"/>
          <w:sz w:val="28"/>
          <w:szCs w:val="28"/>
          <w:lang w:val="en-IN" w:eastAsia="en-IN" w:bidi="ml-IN"/>
        </w:rPr>
        <w:t xml:space="preserve"> -le 10 ]</w:t>
      </w:r>
    </w:p>
    <w:p w14:paraId="77B9FC01" w14:textId="77777777" w:rsidR="00C95C02" w:rsidRDefault="0013507C">
      <w:pPr>
        <w:pBdr>
          <w:top w:val="nil"/>
          <w:left w:val="nil"/>
          <w:bottom w:val="nil"/>
          <w:right w:val="nil"/>
          <w:between w:val="nil"/>
        </w:pBdr>
        <w:spacing w:line="259" w:lineRule="auto"/>
        <w:rPr>
          <w:color w:val="000000"/>
          <w:sz w:val="28"/>
          <w:szCs w:val="28"/>
          <w:lang w:val="en-IN" w:eastAsia="en-IN" w:bidi="ml-IN"/>
        </w:rPr>
      </w:pPr>
      <w:r>
        <w:rPr>
          <w:color w:val="000000"/>
          <w:sz w:val="28"/>
          <w:szCs w:val="28"/>
          <w:lang w:val="en-IN" w:eastAsia="en-IN" w:bidi="ml-IN"/>
        </w:rPr>
        <w:t xml:space="preserve"> do</w:t>
      </w:r>
    </w:p>
    <w:p w14:paraId="3505AD8C" w14:textId="77777777" w:rsidR="00C95C02" w:rsidRDefault="0013507C">
      <w:pPr>
        <w:pBdr>
          <w:top w:val="nil"/>
          <w:left w:val="nil"/>
          <w:bottom w:val="nil"/>
          <w:right w:val="nil"/>
          <w:between w:val="nil"/>
        </w:pBdr>
        <w:spacing w:line="259" w:lineRule="auto"/>
        <w:rPr>
          <w:color w:val="000000"/>
          <w:sz w:val="28"/>
          <w:szCs w:val="28"/>
          <w:lang w:val="en-IN" w:eastAsia="en-IN" w:bidi="ml-IN"/>
        </w:rPr>
      </w:pPr>
      <w:r>
        <w:rPr>
          <w:color w:val="000000"/>
          <w:sz w:val="28"/>
          <w:szCs w:val="28"/>
          <w:lang w:val="en-IN" w:eastAsia="en-IN" w:bidi="ml-IN"/>
        </w:rPr>
        <w:t xml:space="preserve">   </w:t>
      </w:r>
      <w:proofErr w:type="spellStart"/>
      <w:r>
        <w:rPr>
          <w:color w:val="000000"/>
          <w:sz w:val="28"/>
          <w:szCs w:val="28"/>
          <w:lang w:val="en-IN" w:eastAsia="en-IN" w:bidi="ml-IN"/>
        </w:rPr>
        <w:t>summ</w:t>
      </w:r>
      <w:proofErr w:type="spellEnd"/>
      <w:r>
        <w:rPr>
          <w:color w:val="000000"/>
          <w:sz w:val="28"/>
          <w:szCs w:val="28"/>
          <w:lang w:val="en-IN" w:eastAsia="en-IN" w:bidi="ml-IN"/>
        </w:rPr>
        <w:t>=$((</w:t>
      </w:r>
      <w:proofErr w:type="spellStart"/>
      <w:r>
        <w:rPr>
          <w:color w:val="000000"/>
          <w:sz w:val="28"/>
          <w:szCs w:val="28"/>
          <w:lang w:val="en-IN" w:eastAsia="en-IN" w:bidi="ml-IN"/>
        </w:rPr>
        <w:t>summ+i</w:t>
      </w:r>
      <w:proofErr w:type="spellEnd"/>
      <w:r>
        <w:rPr>
          <w:color w:val="000000"/>
          <w:sz w:val="28"/>
          <w:szCs w:val="28"/>
          <w:lang w:val="en-IN" w:eastAsia="en-IN" w:bidi="ml-IN"/>
        </w:rPr>
        <w:t>))</w:t>
      </w:r>
    </w:p>
    <w:p w14:paraId="35DF9F03" w14:textId="77777777" w:rsidR="00C95C02" w:rsidRDefault="0013507C">
      <w:pPr>
        <w:pBdr>
          <w:top w:val="nil"/>
          <w:left w:val="nil"/>
          <w:bottom w:val="nil"/>
          <w:right w:val="nil"/>
          <w:between w:val="nil"/>
        </w:pBdr>
        <w:spacing w:line="259" w:lineRule="auto"/>
        <w:rPr>
          <w:color w:val="000000"/>
          <w:sz w:val="28"/>
          <w:szCs w:val="28"/>
          <w:lang w:val="en-IN" w:eastAsia="en-IN" w:bidi="ml-IN"/>
        </w:rPr>
      </w:pPr>
      <w:r>
        <w:rPr>
          <w:color w:val="000000"/>
          <w:sz w:val="28"/>
          <w:szCs w:val="28"/>
          <w:lang w:val="en-IN" w:eastAsia="en-IN" w:bidi="ml-IN"/>
        </w:rPr>
        <w:t xml:space="preserve">    </w:t>
      </w:r>
      <w:proofErr w:type="spellStart"/>
      <w:r>
        <w:rPr>
          <w:color w:val="000000"/>
          <w:sz w:val="28"/>
          <w:szCs w:val="28"/>
          <w:lang w:val="en-IN" w:eastAsia="en-IN" w:bidi="ml-IN"/>
        </w:rPr>
        <w:t>i</w:t>
      </w:r>
      <w:proofErr w:type="spellEnd"/>
      <w:r>
        <w:rPr>
          <w:color w:val="000000"/>
          <w:sz w:val="28"/>
          <w:szCs w:val="28"/>
          <w:lang w:val="en-IN" w:eastAsia="en-IN" w:bidi="ml-IN"/>
        </w:rPr>
        <w:t>=$((i+1))</w:t>
      </w:r>
    </w:p>
    <w:p w14:paraId="5EE4170C" w14:textId="77777777" w:rsidR="00C95C02" w:rsidRDefault="0013507C">
      <w:pPr>
        <w:pBdr>
          <w:top w:val="nil"/>
          <w:left w:val="nil"/>
          <w:bottom w:val="nil"/>
          <w:right w:val="nil"/>
          <w:between w:val="nil"/>
        </w:pBdr>
        <w:spacing w:line="259" w:lineRule="auto"/>
        <w:rPr>
          <w:color w:val="000000"/>
          <w:sz w:val="28"/>
          <w:szCs w:val="28"/>
          <w:lang w:val="en-IN" w:eastAsia="en-IN" w:bidi="ml-IN"/>
        </w:rPr>
      </w:pPr>
      <w:r>
        <w:rPr>
          <w:color w:val="000000"/>
          <w:sz w:val="28"/>
          <w:szCs w:val="28"/>
          <w:lang w:val="en-IN" w:eastAsia="en-IN" w:bidi="ml-IN"/>
        </w:rPr>
        <w:t xml:space="preserve"> done</w:t>
      </w:r>
    </w:p>
    <w:p w14:paraId="6F5502D8" w14:textId="77777777" w:rsidR="00C95C02" w:rsidRDefault="0013507C">
      <w:pPr>
        <w:pBdr>
          <w:top w:val="nil"/>
          <w:left w:val="nil"/>
          <w:bottom w:val="nil"/>
          <w:right w:val="nil"/>
          <w:between w:val="nil"/>
        </w:pBdr>
        <w:spacing w:line="259" w:lineRule="auto"/>
        <w:rPr>
          <w:color w:val="000000"/>
          <w:sz w:val="28"/>
          <w:szCs w:val="28"/>
          <w:lang w:val="en-IN" w:eastAsia="en-IN" w:bidi="ml-IN"/>
        </w:rPr>
      </w:pPr>
      <w:r>
        <w:rPr>
          <w:color w:val="000000"/>
          <w:sz w:val="28"/>
          <w:szCs w:val="28"/>
          <w:lang w:val="en-IN" w:eastAsia="en-IN" w:bidi="ml-IN"/>
        </w:rPr>
        <w:t>echo "sum of first 10 numbers = $</w:t>
      </w:r>
      <w:proofErr w:type="spellStart"/>
      <w:r>
        <w:rPr>
          <w:color w:val="000000"/>
          <w:sz w:val="28"/>
          <w:szCs w:val="28"/>
          <w:lang w:val="en-IN" w:eastAsia="en-IN" w:bidi="ml-IN"/>
        </w:rPr>
        <w:t>summ</w:t>
      </w:r>
      <w:proofErr w:type="spellEnd"/>
      <w:r>
        <w:rPr>
          <w:color w:val="000000"/>
          <w:sz w:val="28"/>
          <w:szCs w:val="28"/>
          <w:lang w:val="en-IN" w:eastAsia="en-IN" w:bidi="ml-IN"/>
        </w:rPr>
        <w:t>"</w:t>
      </w:r>
    </w:p>
    <w:p w14:paraId="2B5B105B" w14:textId="77777777" w:rsidR="00C95C02" w:rsidRDefault="0013507C">
      <w:pPr>
        <w:pBdr>
          <w:top w:val="nil"/>
          <w:left w:val="nil"/>
          <w:bottom w:val="nil"/>
          <w:right w:val="nil"/>
          <w:between w:val="nil"/>
        </w:pBdr>
        <w:spacing w:after="283" w:line="259" w:lineRule="auto"/>
        <w:rPr>
          <w:color w:val="000000"/>
          <w:sz w:val="28"/>
          <w:szCs w:val="28"/>
          <w:lang w:val="en-IN" w:eastAsia="en-IN" w:bidi="ml-IN"/>
        </w:rPr>
      </w:pPr>
      <w:r>
        <w:rPr>
          <w:color w:val="000000"/>
          <w:sz w:val="28"/>
          <w:szCs w:val="28"/>
          <w:lang w:val="en-IN" w:eastAsia="en-IN" w:bidi="ml-IN"/>
        </w:rPr>
        <w:t xml:space="preserve">   </w:t>
      </w:r>
    </w:p>
    <w:p w14:paraId="5F8F3E83" w14:textId="77777777" w:rsidR="00C95C02" w:rsidRDefault="0013507C">
      <w:pPr>
        <w:spacing w:after="160" w:line="259" w:lineRule="auto"/>
        <w:rPr>
          <w:b/>
          <w:sz w:val="28"/>
          <w:szCs w:val="28"/>
          <w:u w:val="single"/>
          <w:lang w:val="en-IN" w:eastAsia="en-IN" w:bidi="ml-IN"/>
        </w:rPr>
      </w:pPr>
      <w:r>
        <w:rPr>
          <w:b/>
          <w:sz w:val="28"/>
          <w:szCs w:val="28"/>
          <w:u w:val="single"/>
          <w:lang w:val="en-IN" w:eastAsia="en-IN" w:bidi="ml-IN"/>
        </w:rPr>
        <w:t>Output Screenshot</w:t>
      </w:r>
    </w:p>
    <w:p w14:paraId="155DFE0F" w14:textId="77777777" w:rsidR="00C95C02" w:rsidRDefault="0013507C">
      <w:pPr>
        <w:spacing w:after="160" w:line="259" w:lineRule="auto"/>
        <w:rPr>
          <w:b/>
          <w:sz w:val="28"/>
          <w:szCs w:val="28"/>
          <w:u w:val="single"/>
          <w:lang w:val="en-IN" w:eastAsia="en-IN" w:bidi="ml-IN"/>
        </w:rPr>
      </w:pPr>
      <w:r>
        <w:rPr>
          <w:b/>
          <w:noProof/>
          <w:sz w:val="28"/>
          <w:szCs w:val="28"/>
          <w:u w:val="single"/>
        </w:rPr>
        <w:drawing>
          <wp:inline distT="0" distB="0" distL="0" distR="0" wp14:anchorId="758C0CD4" wp14:editId="18D50738">
            <wp:extent cx="4867275" cy="304800"/>
            <wp:effectExtent l="0" t="0" r="9525" b="0"/>
            <wp:docPr id="135686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862122" name="sum.png"/>
                    <pic:cNvPicPr/>
                  </pic:nvPicPr>
                  <pic:blipFill>
                    <a:blip r:embed="rId134">
                      <a:extLst>
                        <a:ext uri="{28A0092B-C50C-407E-A947-70E740481C1C}">
                          <a14:useLocalDpi xmlns:a14="http://schemas.microsoft.com/office/drawing/2010/main" val="0"/>
                        </a:ext>
                      </a:extLst>
                    </a:blip>
                    <a:stretch>
                      <a:fillRect/>
                    </a:stretch>
                  </pic:blipFill>
                  <pic:spPr>
                    <a:xfrm>
                      <a:off x="0" y="0"/>
                      <a:ext cx="4867275" cy="304800"/>
                    </a:xfrm>
                    <a:prstGeom prst="rect">
                      <a:avLst/>
                    </a:prstGeom>
                  </pic:spPr>
                </pic:pic>
              </a:graphicData>
            </a:graphic>
          </wp:inline>
        </w:drawing>
      </w:r>
    </w:p>
    <w:p w14:paraId="51E85074" w14:textId="77777777" w:rsidR="00C95C02" w:rsidRDefault="00C95C02">
      <w:pPr>
        <w:spacing w:after="160" w:line="259" w:lineRule="auto"/>
        <w:rPr>
          <w:b/>
          <w:sz w:val="28"/>
          <w:szCs w:val="28"/>
          <w:u w:val="single"/>
          <w:lang w:val="en-IN" w:eastAsia="en-IN" w:bidi="ml-IN"/>
        </w:rPr>
      </w:pPr>
    </w:p>
    <w:p w14:paraId="58634529" w14:textId="2F2B6810" w:rsidR="00C95C02" w:rsidRDefault="00C95C02">
      <w:pPr>
        <w:spacing w:after="160" w:line="259" w:lineRule="auto"/>
        <w:rPr>
          <w:b/>
          <w:sz w:val="28"/>
          <w:szCs w:val="28"/>
          <w:u w:val="single"/>
          <w:lang w:val="en-IN" w:eastAsia="en-IN" w:bidi="ml-IN"/>
        </w:rPr>
      </w:pPr>
    </w:p>
    <w:p w14:paraId="2F43F8D1" w14:textId="5DAD3CF2" w:rsidR="003502B2" w:rsidRDefault="003502B2">
      <w:pPr>
        <w:spacing w:after="160" w:line="259" w:lineRule="auto"/>
        <w:rPr>
          <w:b/>
          <w:sz w:val="28"/>
          <w:szCs w:val="28"/>
          <w:u w:val="single"/>
          <w:lang w:val="en-IN" w:eastAsia="en-IN" w:bidi="ml-IN"/>
        </w:rPr>
      </w:pPr>
    </w:p>
    <w:p w14:paraId="5A07F3A4" w14:textId="7E1AD1B6" w:rsidR="003502B2" w:rsidRDefault="003502B2">
      <w:pPr>
        <w:spacing w:after="160" w:line="259" w:lineRule="auto"/>
        <w:rPr>
          <w:b/>
          <w:sz w:val="28"/>
          <w:szCs w:val="28"/>
          <w:u w:val="single"/>
          <w:lang w:val="en-IN" w:eastAsia="en-IN" w:bidi="ml-IN"/>
        </w:rPr>
      </w:pPr>
    </w:p>
    <w:p w14:paraId="65EC2BF9" w14:textId="305FEF36" w:rsidR="003502B2" w:rsidRDefault="003502B2">
      <w:pPr>
        <w:spacing w:after="160" w:line="259" w:lineRule="auto"/>
        <w:rPr>
          <w:b/>
          <w:sz w:val="28"/>
          <w:szCs w:val="28"/>
          <w:u w:val="single"/>
          <w:lang w:val="en-IN" w:eastAsia="en-IN" w:bidi="ml-IN"/>
        </w:rPr>
      </w:pPr>
    </w:p>
    <w:p w14:paraId="6B68B8D7" w14:textId="2B880239" w:rsidR="003502B2" w:rsidRDefault="003502B2">
      <w:pPr>
        <w:spacing w:after="160" w:line="259" w:lineRule="auto"/>
        <w:rPr>
          <w:b/>
          <w:sz w:val="28"/>
          <w:szCs w:val="28"/>
          <w:u w:val="single"/>
          <w:lang w:val="en-IN" w:eastAsia="en-IN" w:bidi="ml-IN"/>
        </w:rPr>
      </w:pPr>
    </w:p>
    <w:p w14:paraId="1BCA10C3" w14:textId="31F1CA54" w:rsidR="003502B2" w:rsidRDefault="003502B2">
      <w:pPr>
        <w:spacing w:after="160" w:line="259" w:lineRule="auto"/>
        <w:rPr>
          <w:b/>
          <w:sz w:val="28"/>
          <w:szCs w:val="28"/>
          <w:u w:val="single"/>
          <w:lang w:val="en-IN" w:eastAsia="en-IN" w:bidi="ml-IN"/>
        </w:rPr>
      </w:pPr>
    </w:p>
    <w:p w14:paraId="23EBC8EA" w14:textId="27878F07" w:rsidR="003502B2" w:rsidRDefault="003502B2">
      <w:pPr>
        <w:spacing w:after="160" w:line="259" w:lineRule="auto"/>
        <w:rPr>
          <w:b/>
          <w:sz w:val="28"/>
          <w:szCs w:val="28"/>
          <w:u w:val="single"/>
          <w:lang w:val="en-IN" w:eastAsia="en-IN" w:bidi="ml-IN"/>
        </w:rPr>
      </w:pPr>
    </w:p>
    <w:p w14:paraId="1686C71A" w14:textId="4B90F5D4" w:rsidR="003502B2" w:rsidRDefault="003502B2">
      <w:pPr>
        <w:spacing w:after="160" w:line="259" w:lineRule="auto"/>
        <w:rPr>
          <w:b/>
          <w:sz w:val="28"/>
          <w:szCs w:val="28"/>
          <w:u w:val="single"/>
          <w:lang w:val="en-IN" w:eastAsia="en-IN" w:bidi="ml-IN"/>
        </w:rPr>
      </w:pPr>
    </w:p>
    <w:p w14:paraId="1333A780" w14:textId="3FAD990A" w:rsidR="003502B2" w:rsidRDefault="003502B2">
      <w:pPr>
        <w:spacing w:after="160" w:line="259" w:lineRule="auto"/>
        <w:rPr>
          <w:b/>
          <w:sz w:val="28"/>
          <w:szCs w:val="28"/>
          <w:u w:val="single"/>
          <w:lang w:val="en-IN" w:eastAsia="en-IN" w:bidi="ml-IN"/>
        </w:rPr>
      </w:pPr>
    </w:p>
    <w:p w14:paraId="01D4EFAD" w14:textId="60FB678F" w:rsidR="003502B2" w:rsidRDefault="003502B2">
      <w:pPr>
        <w:spacing w:after="160" w:line="259" w:lineRule="auto"/>
        <w:rPr>
          <w:b/>
          <w:sz w:val="28"/>
          <w:szCs w:val="28"/>
          <w:u w:val="single"/>
          <w:lang w:val="en-IN" w:eastAsia="en-IN" w:bidi="ml-IN"/>
        </w:rPr>
      </w:pPr>
    </w:p>
    <w:p w14:paraId="27C0BD22" w14:textId="77777777" w:rsidR="003502B2" w:rsidRDefault="003502B2">
      <w:pPr>
        <w:spacing w:after="160" w:line="259" w:lineRule="auto"/>
        <w:rPr>
          <w:b/>
          <w:sz w:val="28"/>
          <w:szCs w:val="28"/>
          <w:u w:val="single"/>
          <w:lang w:val="en-IN" w:eastAsia="en-IN" w:bidi="ml-IN"/>
        </w:rPr>
      </w:pPr>
    </w:p>
    <w:p w14:paraId="7361199F" w14:textId="77777777" w:rsidR="00C95C02" w:rsidRDefault="00C95C02">
      <w:pPr>
        <w:spacing w:after="160" w:line="259" w:lineRule="auto"/>
        <w:jc w:val="center"/>
        <w:rPr>
          <w:rFonts w:ascii="Calibri" w:eastAsia="Calibri" w:hAnsi="Calibri" w:cs="Calibri"/>
          <w:sz w:val="22"/>
          <w:szCs w:val="22"/>
          <w:lang w:val="en-IN" w:eastAsia="en-IN" w:bidi="ml-IN"/>
        </w:rPr>
      </w:pPr>
    </w:p>
    <w:p w14:paraId="6F20DFE5" w14:textId="52D0F2DE" w:rsidR="00D65AE4" w:rsidRDefault="00884F8D">
      <w:pPr>
        <w:pBdr>
          <w:top w:val="single" w:sz="8" w:space="2" w:color="000000"/>
        </w:pBdr>
        <w:suppressAutoHyphens/>
        <w:spacing w:after="160" w:line="259" w:lineRule="auto"/>
        <w:rPr>
          <w:rFonts w:eastAsia="Calibri" w:cs="Calibri"/>
          <w:sz w:val="28"/>
          <w:szCs w:val="28"/>
          <w:lang w:val="en-IN" w:eastAsia="en-IN" w:bidi="ml-IN"/>
        </w:rPr>
      </w:pPr>
      <w:r>
        <w:rPr>
          <w:noProof/>
          <w:sz w:val="28"/>
          <w:szCs w:val="28"/>
        </w:rPr>
        <w:lastRenderedPageBreak/>
        <mc:AlternateContent>
          <mc:Choice Requires="wps">
            <w:drawing>
              <wp:anchor distT="0" distB="0" distL="114300" distR="114300" simplePos="0" relativeHeight="251705344" behindDoc="0" locked="0" layoutInCell="1" allowOverlap="1" wp14:anchorId="3F82BFE4" wp14:editId="52A9AFFA">
                <wp:simplePos x="0" y="0"/>
                <wp:positionH relativeFrom="column">
                  <wp:posOffset>3933825</wp:posOffset>
                </wp:positionH>
                <wp:positionV relativeFrom="paragraph">
                  <wp:posOffset>247650</wp:posOffset>
                </wp:positionV>
                <wp:extent cx="2333625" cy="1562100"/>
                <wp:effectExtent l="15240" t="11430" r="13335" b="7620"/>
                <wp:wrapSquare wrapText="bothSides"/>
                <wp:docPr id="1547274057"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562100"/>
                        </a:xfrm>
                        <a:prstGeom prst="rect">
                          <a:avLst/>
                        </a:prstGeom>
                        <a:solidFill>
                          <a:srgbClr val="FFFFFF"/>
                        </a:solidFill>
                        <a:ln w="12573">
                          <a:solidFill>
                            <a:srgbClr val="C0504D"/>
                          </a:solidFill>
                          <a:miter lim="800000"/>
                          <a:headEnd/>
                          <a:tailEnd/>
                        </a:ln>
                      </wps:spPr>
                      <wps:txbx>
                        <w:txbxContent>
                          <w:p w14:paraId="18C84F5E" w14:textId="77777777" w:rsidR="00D65AE4" w:rsidRDefault="00D65AE4">
                            <w:pPr>
                              <w:pStyle w:val="FrameContents"/>
                              <w:spacing w:line="240" w:lineRule="auto"/>
                            </w:pPr>
                          </w:p>
                          <w:p w14:paraId="57999892" w14:textId="77777777" w:rsidR="00D65AE4" w:rsidRDefault="0013507C">
                            <w:pPr>
                              <w:pStyle w:val="FrameContents"/>
                              <w:spacing w:line="240" w:lineRule="auto"/>
                            </w:pPr>
                            <w:r>
                              <w:rPr>
                                <w:b/>
                                <w:color w:val="000000"/>
                              </w:rPr>
                              <w:t>Name: NEHA ANTONY</w:t>
                            </w:r>
                          </w:p>
                          <w:p w14:paraId="3A7F078F" w14:textId="77777777" w:rsidR="00D65AE4" w:rsidRDefault="0013507C">
                            <w:pPr>
                              <w:pStyle w:val="FrameContents"/>
                              <w:spacing w:line="240" w:lineRule="auto"/>
                            </w:pPr>
                            <w:r>
                              <w:rPr>
                                <w:b/>
                                <w:color w:val="000000"/>
                              </w:rPr>
                              <w:t>Roll No:23</w:t>
                            </w:r>
                          </w:p>
                          <w:p w14:paraId="3651CFB8" w14:textId="77777777" w:rsidR="00D65AE4" w:rsidRDefault="0013507C">
                            <w:pPr>
                              <w:pStyle w:val="FrameContents"/>
                              <w:spacing w:line="240" w:lineRule="auto"/>
                            </w:pPr>
                            <w:proofErr w:type="spellStart"/>
                            <w:r>
                              <w:rPr>
                                <w:b/>
                                <w:color w:val="000000"/>
                              </w:rPr>
                              <w:t>Batch:MCA-B</w:t>
                            </w:r>
                            <w:proofErr w:type="spellEnd"/>
                          </w:p>
                          <w:p w14:paraId="7B9A865B" w14:textId="77777777" w:rsidR="00D65AE4" w:rsidRDefault="0013507C">
                            <w:pPr>
                              <w:pStyle w:val="FrameContents"/>
                              <w:spacing w:line="240" w:lineRule="auto"/>
                            </w:pPr>
                            <w:r>
                              <w:rPr>
                                <w:b/>
                                <w:color w:val="000000"/>
                              </w:rPr>
                              <w:t>Date:09-05-2022</w:t>
                            </w:r>
                          </w:p>
                          <w:p w14:paraId="722139F5" w14:textId="77777777" w:rsidR="00D65AE4" w:rsidRDefault="00D65AE4">
                            <w:pPr>
                              <w:pStyle w:val="FrameContents"/>
                              <w:spacing w:line="240" w:lineRule="auto"/>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F82BFE4" id="_x0000_s1045" type="#_x0000_t202" style="position:absolute;margin-left:309.75pt;margin-top:19.5pt;width:183.75pt;height:12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" strokecolor="#c0504d" strokeweight=".99pt">
                <v:textbox>
                  <w:txbxContent>
                    <w:p w14:paraId="18C84F5E" w14:textId="77777777" w:rsidR="00D65AE4" w:rsidRDefault="00D65AE4">
                      <w:pPr>
                        <w:pStyle w:val="FrameContents"/>
                        <w:spacing w:line="240" w:lineRule="auto"/>
                      </w:pPr>
                    </w:p>
                    <w:p w14:paraId="57999892" w14:textId="77777777" w:rsidR="00D65AE4" w:rsidRDefault="0013507C">
                      <w:pPr>
                        <w:pStyle w:val="FrameContents"/>
                        <w:spacing w:line="240" w:lineRule="auto"/>
                      </w:pPr>
                      <w:r>
                        <w:rPr>
                          <w:b/>
                          <w:color w:val="000000"/>
                        </w:rPr>
                        <w:t>Name: NEHA ANTONY</w:t>
                      </w:r>
                    </w:p>
                    <w:p w14:paraId="3A7F078F" w14:textId="77777777" w:rsidR="00D65AE4" w:rsidRDefault="0013507C">
                      <w:pPr>
                        <w:pStyle w:val="FrameContents"/>
                        <w:spacing w:line="240" w:lineRule="auto"/>
                      </w:pPr>
                      <w:r>
                        <w:rPr>
                          <w:b/>
                          <w:color w:val="000000"/>
                        </w:rPr>
                        <w:t>Roll No:23</w:t>
                      </w:r>
                    </w:p>
                    <w:p w14:paraId="3651CFB8" w14:textId="77777777" w:rsidR="00D65AE4" w:rsidRDefault="0013507C">
                      <w:pPr>
                        <w:pStyle w:val="FrameContents"/>
                        <w:spacing w:line="240" w:lineRule="auto"/>
                      </w:pPr>
                      <w:proofErr w:type="spellStart"/>
                      <w:r>
                        <w:rPr>
                          <w:b/>
                          <w:color w:val="000000"/>
                        </w:rPr>
                        <w:t>Batch:MCA-B</w:t>
                      </w:r>
                      <w:proofErr w:type="spellEnd"/>
                    </w:p>
                    <w:p w14:paraId="7B9A865B" w14:textId="77777777" w:rsidR="00D65AE4" w:rsidRDefault="0013507C">
                      <w:pPr>
                        <w:pStyle w:val="FrameContents"/>
                        <w:spacing w:line="240" w:lineRule="auto"/>
                      </w:pPr>
                      <w:r>
                        <w:rPr>
                          <w:b/>
                          <w:color w:val="000000"/>
                        </w:rPr>
                        <w:t>Date:09-05-2022</w:t>
                      </w:r>
                    </w:p>
                    <w:p w14:paraId="722139F5" w14:textId="77777777" w:rsidR="00D65AE4" w:rsidRDefault="00D65AE4">
                      <w:pPr>
                        <w:pStyle w:val="FrameContents"/>
                        <w:spacing w:line="240" w:lineRule="auto"/>
                      </w:pPr>
                    </w:p>
                  </w:txbxContent>
                </v:textbox>
                <w10:wrap type="square"/>
              </v:shape>
            </w:pict>
          </mc:Fallback>
        </mc:AlternateContent>
      </w:r>
    </w:p>
    <w:p w14:paraId="5B3A4D33" w14:textId="77777777" w:rsidR="00D65AE4" w:rsidRDefault="0013507C">
      <w:pPr>
        <w:suppressAutoHyphens/>
        <w:spacing w:after="160" w:line="259" w:lineRule="auto"/>
        <w:jc w:val="both"/>
        <w:rPr>
          <w:rFonts w:ascii="Calibri" w:eastAsia="Calibri" w:hAnsi="Calibri" w:cs="Calibri"/>
          <w:b/>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66B084DA" w14:textId="77777777" w:rsidR="00D65AE4" w:rsidRDefault="00D65AE4">
      <w:pPr>
        <w:suppressAutoHyphens/>
        <w:spacing w:after="160" w:line="259" w:lineRule="auto"/>
        <w:rPr>
          <w:rFonts w:ascii="Calibri" w:eastAsia="Calibri" w:hAnsi="Calibri" w:cs="Calibri"/>
          <w:sz w:val="22"/>
          <w:szCs w:val="22"/>
          <w:lang w:val="en-IN" w:eastAsia="en-IN" w:bidi="ml-IN"/>
        </w:rPr>
      </w:pPr>
    </w:p>
    <w:p w14:paraId="28248636" w14:textId="77777777" w:rsidR="003502B2" w:rsidRPr="00457B38" w:rsidRDefault="003502B2" w:rsidP="003502B2">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510364EF" w14:textId="77777777" w:rsidR="00D65AE4" w:rsidRDefault="0013507C">
      <w:pPr>
        <w:suppressAutoHyphens/>
        <w:spacing w:after="160" w:line="259" w:lineRule="auto"/>
        <w:rPr>
          <w:sz w:val="28"/>
          <w:szCs w:val="28"/>
          <w:lang w:val="en-IN" w:eastAsia="en-IN" w:bidi="ml-IN"/>
        </w:rPr>
      </w:pPr>
      <w:r>
        <w:rPr>
          <w:sz w:val="28"/>
          <w:szCs w:val="28"/>
          <w:lang w:val="en-IN" w:eastAsia="en-IN" w:bidi="ml-IN"/>
        </w:rPr>
        <w:t xml:space="preserve">Write a </w:t>
      </w:r>
      <w:proofErr w:type="spellStart"/>
      <w:r>
        <w:rPr>
          <w:sz w:val="28"/>
          <w:szCs w:val="28"/>
          <w:lang w:val="en-IN" w:eastAsia="en-IN" w:bidi="ml-IN"/>
        </w:rPr>
        <w:t>shellscript</w:t>
      </w:r>
      <w:proofErr w:type="spellEnd"/>
      <w:r>
        <w:rPr>
          <w:sz w:val="28"/>
          <w:szCs w:val="28"/>
          <w:lang w:val="en-IN" w:eastAsia="en-IN" w:bidi="ml-IN"/>
        </w:rPr>
        <w:t xml:space="preserve"> to find the </w:t>
      </w:r>
      <w:proofErr w:type="gramStart"/>
      <w:r>
        <w:rPr>
          <w:sz w:val="28"/>
          <w:szCs w:val="28"/>
          <w:lang w:val="en-IN" w:eastAsia="en-IN" w:bidi="ml-IN"/>
        </w:rPr>
        <w:t>sum ,average</w:t>
      </w:r>
      <w:proofErr w:type="gramEnd"/>
      <w:r>
        <w:rPr>
          <w:sz w:val="28"/>
          <w:szCs w:val="28"/>
          <w:lang w:val="en-IN" w:eastAsia="en-IN" w:bidi="ml-IN"/>
        </w:rPr>
        <w:t xml:space="preserve"> and product of 4 numbers</w:t>
      </w:r>
    </w:p>
    <w:p w14:paraId="0A4402DD" w14:textId="77777777" w:rsidR="00D65AE4" w:rsidRDefault="0013507C">
      <w:pPr>
        <w:suppressAutoHyphens/>
        <w:spacing w:after="160" w:line="259" w:lineRule="auto"/>
        <w:rPr>
          <w:b/>
          <w:sz w:val="28"/>
          <w:szCs w:val="28"/>
          <w:u w:val="single"/>
          <w:lang w:val="en-IN" w:eastAsia="en-IN" w:bidi="ml-IN"/>
        </w:rPr>
      </w:pPr>
      <w:r>
        <w:rPr>
          <w:b/>
          <w:sz w:val="28"/>
          <w:szCs w:val="28"/>
          <w:u w:val="single"/>
          <w:lang w:val="en-IN" w:eastAsia="en-IN" w:bidi="ml-IN"/>
        </w:rPr>
        <w:t>Procedure</w:t>
      </w:r>
    </w:p>
    <w:p w14:paraId="6E2E8A2F"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#!/bin/bash</w:t>
      </w:r>
    </w:p>
    <w:p w14:paraId="0A782C3B"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echo "enter 4 numbers"</w:t>
      </w:r>
    </w:p>
    <w:p w14:paraId="3F45905A"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 xml:space="preserve">read a </w:t>
      </w:r>
    </w:p>
    <w:p w14:paraId="6ABF9A05"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read b</w:t>
      </w:r>
    </w:p>
    <w:p w14:paraId="53849D0A"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read c</w:t>
      </w:r>
    </w:p>
    <w:p w14:paraId="21895FB4"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read d</w:t>
      </w:r>
    </w:p>
    <w:p w14:paraId="2E29326A"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sum1=$((</w:t>
      </w:r>
      <w:proofErr w:type="spellStart"/>
      <w:r>
        <w:rPr>
          <w:rFonts w:eastAsia="Liberation Mono" w:cs="Liberation Mono"/>
          <w:sz w:val="28"/>
          <w:szCs w:val="28"/>
          <w:lang w:val="en-IN" w:eastAsia="en-IN" w:bidi="ml-IN"/>
        </w:rPr>
        <w:t>a+b+c+d</w:t>
      </w:r>
      <w:proofErr w:type="spellEnd"/>
      <w:r>
        <w:rPr>
          <w:rFonts w:eastAsia="Liberation Mono" w:cs="Liberation Mono"/>
          <w:sz w:val="28"/>
          <w:szCs w:val="28"/>
          <w:lang w:val="en-IN" w:eastAsia="en-IN" w:bidi="ml-IN"/>
        </w:rPr>
        <w:t>))</w:t>
      </w:r>
    </w:p>
    <w:p w14:paraId="7D7FE4EB"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p=`expr $a \* $b \* $c \* $d`</w:t>
      </w:r>
    </w:p>
    <w:p w14:paraId="2E7E1876" w14:textId="77777777" w:rsidR="00D65AE4" w:rsidRDefault="0013507C">
      <w:pPr>
        <w:suppressAutoHyphens/>
        <w:spacing w:line="259" w:lineRule="auto"/>
        <w:rPr>
          <w:rFonts w:eastAsia="Liberation Mono" w:cs="Liberation Mono"/>
          <w:sz w:val="28"/>
          <w:szCs w:val="28"/>
          <w:lang w:val="en-IN" w:eastAsia="en-IN" w:bidi="ml-IN"/>
        </w:rPr>
      </w:pPr>
      <w:proofErr w:type="spellStart"/>
      <w:r>
        <w:rPr>
          <w:rFonts w:eastAsia="Liberation Mono" w:cs="Liberation Mono"/>
          <w:sz w:val="28"/>
          <w:szCs w:val="28"/>
          <w:lang w:val="en-IN" w:eastAsia="en-IN" w:bidi="ml-IN"/>
        </w:rPr>
        <w:t>avg</w:t>
      </w:r>
      <w:proofErr w:type="spellEnd"/>
      <w:r>
        <w:rPr>
          <w:rFonts w:eastAsia="Liberation Mono" w:cs="Liberation Mono"/>
          <w:sz w:val="28"/>
          <w:szCs w:val="28"/>
          <w:lang w:val="en-IN" w:eastAsia="en-IN" w:bidi="ml-IN"/>
        </w:rPr>
        <w:t xml:space="preserve">=$((sum1/4| </w:t>
      </w:r>
      <w:proofErr w:type="spellStart"/>
      <w:r>
        <w:rPr>
          <w:rFonts w:eastAsia="Liberation Mono" w:cs="Liberation Mono"/>
          <w:sz w:val="28"/>
          <w:szCs w:val="28"/>
          <w:lang w:val="en-IN" w:eastAsia="en-IN" w:bidi="ml-IN"/>
        </w:rPr>
        <w:t>bc</w:t>
      </w:r>
      <w:proofErr w:type="spellEnd"/>
      <w:r>
        <w:rPr>
          <w:rFonts w:eastAsia="Liberation Mono" w:cs="Liberation Mono"/>
          <w:sz w:val="28"/>
          <w:szCs w:val="28"/>
          <w:lang w:val="en-IN" w:eastAsia="en-IN" w:bidi="ml-IN"/>
        </w:rPr>
        <w:t xml:space="preserve"> -l))</w:t>
      </w:r>
    </w:p>
    <w:p w14:paraId="367D41E8"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echo "Sum=$sum1"</w:t>
      </w:r>
    </w:p>
    <w:p w14:paraId="7E562F5A"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echo "product= $p"</w:t>
      </w:r>
    </w:p>
    <w:p w14:paraId="4B639A3D"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echo "average=$</w:t>
      </w:r>
      <w:proofErr w:type="spellStart"/>
      <w:r>
        <w:rPr>
          <w:rFonts w:eastAsia="Liberation Mono" w:cs="Liberation Mono"/>
          <w:sz w:val="28"/>
          <w:szCs w:val="28"/>
          <w:lang w:val="en-IN" w:eastAsia="en-IN" w:bidi="ml-IN"/>
        </w:rPr>
        <w:t>avg</w:t>
      </w:r>
      <w:proofErr w:type="spellEnd"/>
      <w:r>
        <w:rPr>
          <w:rFonts w:eastAsia="Liberation Mono" w:cs="Liberation Mono"/>
          <w:sz w:val="28"/>
          <w:szCs w:val="28"/>
          <w:lang w:val="en-IN" w:eastAsia="en-IN" w:bidi="ml-IN"/>
        </w:rPr>
        <w:t>"</w:t>
      </w:r>
    </w:p>
    <w:p w14:paraId="4720EA74"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 xml:space="preserve">   </w:t>
      </w:r>
    </w:p>
    <w:p w14:paraId="54CF4B3E" w14:textId="77777777" w:rsidR="00D65AE4" w:rsidRDefault="0013507C">
      <w:pPr>
        <w:suppressAutoHyphens/>
        <w:spacing w:after="160" w:line="259" w:lineRule="auto"/>
        <w:rPr>
          <w:b/>
          <w:sz w:val="28"/>
          <w:szCs w:val="28"/>
          <w:u w:val="single"/>
          <w:lang w:val="en-IN" w:eastAsia="en-IN" w:bidi="ml-IN"/>
        </w:rPr>
      </w:pPr>
      <w:r>
        <w:rPr>
          <w:b/>
          <w:sz w:val="28"/>
          <w:szCs w:val="28"/>
          <w:u w:val="single"/>
          <w:lang w:val="en-IN" w:eastAsia="en-IN" w:bidi="ml-IN"/>
        </w:rPr>
        <w:t>Output Screenshot</w:t>
      </w:r>
    </w:p>
    <w:p w14:paraId="2F8660F7" w14:textId="77777777" w:rsidR="00D65AE4" w:rsidRDefault="0013507C">
      <w:pPr>
        <w:suppressAutoHyphens/>
        <w:spacing w:after="160" w:line="259" w:lineRule="auto"/>
        <w:rPr>
          <w:b/>
          <w:sz w:val="28"/>
          <w:szCs w:val="28"/>
          <w:u w:val="single"/>
          <w:lang w:val="en-IN" w:eastAsia="en-IN" w:bidi="ml-IN"/>
        </w:rPr>
      </w:pPr>
      <w:r>
        <w:rPr>
          <w:noProof/>
        </w:rPr>
        <w:drawing>
          <wp:anchor distT="0" distB="0" distL="0" distR="0" simplePos="0" relativeHeight="251706368" behindDoc="0" locked="0" layoutInCell="1" allowOverlap="1" wp14:anchorId="160871C9" wp14:editId="5D01EB55">
            <wp:simplePos x="0" y="0"/>
            <wp:positionH relativeFrom="column">
              <wp:posOffset>-90805</wp:posOffset>
            </wp:positionH>
            <wp:positionV relativeFrom="paragraph">
              <wp:posOffset>114935</wp:posOffset>
            </wp:positionV>
            <wp:extent cx="5314950" cy="2228850"/>
            <wp:effectExtent l="0" t="0" r="0" b="0"/>
            <wp:wrapSquare wrapText="largest"/>
            <wp:docPr id="131673290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32901" name="Image1"/>
                    <pic:cNvPicPr>
                      <a:picLocks noChangeAspect="1" noChangeArrowheads="1"/>
                    </pic:cNvPicPr>
                  </pic:nvPicPr>
                  <pic:blipFill>
                    <a:blip r:embed="rId135"/>
                    <a:stretch>
                      <a:fillRect/>
                    </a:stretch>
                  </pic:blipFill>
                  <pic:spPr bwMode="auto">
                    <a:xfrm>
                      <a:off x="0" y="0"/>
                      <a:ext cx="5314950" cy="2228850"/>
                    </a:xfrm>
                    <a:prstGeom prst="rect">
                      <a:avLst/>
                    </a:prstGeom>
                  </pic:spPr>
                </pic:pic>
              </a:graphicData>
            </a:graphic>
          </wp:anchor>
        </w:drawing>
      </w:r>
    </w:p>
    <w:p w14:paraId="5142BC98" w14:textId="77777777" w:rsidR="00D65AE4" w:rsidRDefault="00D65AE4">
      <w:pPr>
        <w:suppressAutoHyphens/>
        <w:spacing w:after="160" w:line="259" w:lineRule="auto"/>
        <w:rPr>
          <w:b/>
          <w:sz w:val="28"/>
          <w:szCs w:val="28"/>
          <w:u w:val="single"/>
          <w:lang w:val="en-IN" w:eastAsia="en-IN" w:bidi="ml-IN"/>
        </w:rPr>
      </w:pPr>
    </w:p>
    <w:p w14:paraId="0849FD65" w14:textId="77777777" w:rsidR="00D65AE4" w:rsidRDefault="00D65AE4">
      <w:pPr>
        <w:suppressAutoHyphens/>
        <w:spacing w:after="160" w:line="259" w:lineRule="auto"/>
        <w:rPr>
          <w:b/>
          <w:sz w:val="28"/>
          <w:szCs w:val="28"/>
          <w:u w:val="single"/>
          <w:lang w:val="en-IN" w:eastAsia="en-IN" w:bidi="ml-IN"/>
        </w:rPr>
      </w:pPr>
    </w:p>
    <w:p w14:paraId="198ACDEE" w14:textId="70291D22" w:rsidR="00D65AE4" w:rsidRDefault="00D65AE4">
      <w:pPr>
        <w:suppressAutoHyphens/>
        <w:spacing w:after="160" w:line="259" w:lineRule="auto"/>
        <w:jc w:val="center"/>
        <w:rPr>
          <w:rFonts w:ascii="Calibri" w:eastAsia="Calibri" w:hAnsi="Calibri" w:cs="Calibri"/>
          <w:sz w:val="22"/>
          <w:szCs w:val="22"/>
          <w:lang w:val="en-IN" w:eastAsia="en-IN" w:bidi="ml-IN"/>
        </w:rPr>
      </w:pPr>
    </w:p>
    <w:p w14:paraId="744F9F27" w14:textId="2D999A79" w:rsidR="003502B2" w:rsidRDefault="003502B2">
      <w:pPr>
        <w:suppressAutoHyphens/>
        <w:spacing w:after="160" w:line="259" w:lineRule="auto"/>
        <w:jc w:val="center"/>
        <w:rPr>
          <w:rFonts w:ascii="Calibri" w:eastAsia="Calibri" w:hAnsi="Calibri" w:cs="Calibri"/>
          <w:sz w:val="22"/>
          <w:szCs w:val="22"/>
          <w:lang w:val="en-IN" w:eastAsia="en-IN" w:bidi="ml-IN"/>
        </w:rPr>
      </w:pPr>
    </w:p>
    <w:p w14:paraId="78C7DECF" w14:textId="26BB96A6" w:rsidR="003502B2" w:rsidRDefault="003502B2">
      <w:pPr>
        <w:suppressAutoHyphens/>
        <w:spacing w:after="160" w:line="259" w:lineRule="auto"/>
        <w:jc w:val="center"/>
        <w:rPr>
          <w:rFonts w:ascii="Calibri" w:eastAsia="Calibri" w:hAnsi="Calibri" w:cs="Calibri"/>
          <w:sz w:val="22"/>
          <w:szCs w:val="22"/>
          <w:lang w:val="en-IN" w:eastAsia="en-IN" w:bidi="ml-IN"/>
        </w:rPr>
      </w:pPr>
    </w:p>
    <w:p w14:paraId="058F2411" w14:textId="5F6757C5" w:rsidR="003502B2" w:rsidRDefault="003502B2">
      <w:pPr>
        <w:suppressAutoHyphens/>
        <w:spacing w:after="160" w:line="259" w:lineRule="auto"/>
        <w:jc w:val="center"/>
        <w:rPr>
          <w:rFonts w:ascii="Calibri" w:eastAsia="Calibri" w:hAnsi="Calibri" w:cs="Calibri"/>
          <w:sz w:val="22"/>
          <w:szCs w:val="22"/>
          <w:lang w:val="en-IN" w:eastAsia="en-IN" w:bidi="ml-IN"/>
        </w:rPr>
      </w:pPr>
    </w:p>
    <w:p w14:paraId="1A9F183B" w14:textId="647145FB" w:rsidR="003502B2" w:rsidRDefault="003502B2">
      <w:pPr>
        <w:suppressAutoHyphens/>
        <w:spacing w:after="160" w:line="259" w:lineRule="auto"/>
        <w:jc w:val="center"/>
        <w:rPr>
          <w:rFonts w:ascii="Calibri" w:eastAsia="Calibri" w:hAnsi="Calibri" w:cs="Calibri"/>
          <w:sz w:val="22"/>
          <w:szCs w:val="22"/>
          <w:lang w:val="en-IN" w:eastAsia="en-IN" w:bidi="ml-IN"/>
        </w:rPr>
      </w:pPr>
    </w:p>
    <w:p w14:paraId="68969103" w14:textId="73461054" w:rsidR="003502B2" w:rsidRDefault="003502B2">
      <w:pPr>
        <w:suppressAutoHyphens/>
        <w:spacing w:after="160" w:line="259" w:lineRule="auto"/>
        <w:jc w:val="center"/>
        <w:rPr>
          <w:rFonts w:ascii="Calibri" w:eastAsia="Calibri" w:hAnsi="Calibri" w:cs="Calibri"/>
          <w:sz w:val="22"/>
          <w:szCs w:val="22"/>
          <w:lang w:val="en-IN" w:eastAsia="en-IN" w:bidi="ml-IN"/>
        </w:rPr>
      </w:pPr>
    </w:p>
    <w:p w14:paraId="61ED6A76" w14:textId="6C1A2C1F" w:rsidR="003502B2" w:rsidRDefault="003502B2">
      <w:pPr>
        <w:suppressAutoHyphens/>
        <w:spacing w:after="160" w:line="259" w:lineRule="auto"/>
        <w:jc w:val="center"/>
        <w:rPr>
          <w:rFonts w:ascii="Calibri" w:eastAsia="Calibri" w:hAnsi="Calibri" w:cs="Calibri"/>
          <w:sz w:val="22"/>
          <w:szCs w:val="22"/>
          <w:lang w:val="en-IN" w:eastAsia="en-IN" w:bidi="ml-IN"/>
        </w:rPr>
      </w:pPr>
    </w:p>
    <w:p w14:paraId="431B99BF" w14:textId="14E6113A" w:rsidR="003502B2" w:rsidRDefault="003502B2">
      <w:pPr>
        <w:suppressAutoHyphens/>
        <w:spacing w:after="160" w:line="259" w:lineRule="auto"/>
        <w:jc w:val="center"/>
        <w:rPr>
          <w:rFonts w:ascii="Calibri" w:eastAsia="Calibri" w:hAnsi="Calibri" w:cs="Calibri"/>
          <w:sz w:val="22"/>
          <w:szCs w:val="22"/>
          <w:lang w:val="en-IN" w:eastAsia="en-IN" w:bidi="ml-IN"/>
        </w:rPr>
      </w:pPr>
    </w:p>
    <w:p w14:paraId="592F9391" w14:textId="113D160B" w:rsidR="003502B2" w:rsidRDefault="003502B2">
      <w:pPr>
        <w:suppressAutoHyphens/>
        <w:spacing w:after="160" w:line="259" w:lineRule="auto"/>
        <w:jc w:val="center"/>
        <w:rPr>
          <w:rFonts w:ascii="Calibri" w:eastAsia="Calibri" w:hAnsi="Calibri" w:cs="Calibri"/>
          <w:sz w:val="22"/>
          <w:szCs w:val="22"/>
          <w:lang w:val="en-IN" w:eastAsia="en-IN" w:bidi="ml-IN"/>
        </w:rPr>
      </w:pPr>
    </w:p>
    <w:p w14:paraId="6F835AD7" w14:textId="77777777" w:rsidR="003502B2" w:rsidRDefault="003502B2">
      <w:pPr>
        <w:suppressAutoHyphens/>
        <w:spacing w:after="160" w:line="259" w:lineRule="auto"/>
        <w:jc w:val="center"/>
        <w:rPr>
          <w:rFonts w:ascii="Calibri" w:eastAsia="Calibri" w:hAnsi="Calibri" w:cs="Calibri"/>
          <w:sz w:val="22"/>
          <w:szCs w:val="22"/>
          <w:lang w:val="en-IN" w:eastAsia="en-IN" w:bidi="ml-IN"/>
        </w:rPr>
      </w:pPr>
    </w:p>
    <w:p w14:paraId="7D0AECD0" w14:textId="03B8991F" w:rsidR="00D65AE4" w:rsidRDefault="00884F8D">
      <w:pPr>
        <w:pBdr>
          <w:top w:val="single" w:sz="8" w:space="2" w:color="000000"/>
        </w:pBdr>
        <w:suppressAutoHyphens/>
        <w:spacing w:after="160" w:line="259" w:lineRule="auto"/>
        <w:rPr>
          <w:rFonts w:eastAsia="Calibri" w:cs="Calibri"/>
          <w:sz w:val="28"/>
          <w:szCs w:val="28"/>
          <w:lang w:val="en-IN" w:eastAsia="en-IN" w:bidi="ml-IN"/>
        </w:rPr>
      </w:pPr>
      <w:r>
        <w:rPr>
          <w:noProof/>
          <w:sz w:val="28"/>
          <w:szCs w:val="28"/>
        </w:rPr>
        <w:lastRenderedPageBreak/>
        <mc:AlternateContent>
          <mc:Choice Requires="wps">
            <w:drawing>
              <wp:anchor distT="0" distB="0" distL="114300" distR="114300" simplePos="0" relativeHeight="251707392" behindDoc="0" locked="0" layoutInCell="1" allowOverlap="1" wp14:anchorId="2DAE0860" wp14:editId="6A09596D">
                <wp:simplePos x="0" y="0"/>
                <wp:positionH relativeFrom="column">
                  <wp:posOffset>3933825</wp:posOffset>
                </wp:positionH>
                <wp:positionV relativeFrom="paragraph">
                  <wp:posOffset>247650</wp:posOffset>
                </wp:positionV>
                <wp:extent cx="2333625" cy="1562100"/>
                <wp:effectExtent l="15240" t="11430" r="13335" b="7620"/>
                <wp:wrapSquare wrapText="bothSides"/>
                <wp:docPr id="1547274056"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562100"/>
                        </a:xfrm>
                        <a:prstGeom prst="rect">
                          <a:avLst/>
                        </a:prstGeom>
                        <a:solidFill>
                          <a:srgbClr val="FFFFFF"/>
                        </a:solidFill>
                        <a:ln w="12573">
                          <a:solidFill>
                            <a:srgbClr val="C0504D"/>
                          </a:solidFill>
                          <a:miter lim="800000"/>
                          <a:headEnd/>
                          <a:tailEnd/>
                        </a:ln>
                      </wps:spPr>
                      <wps:txbx>
                        <w:txbxContent>
                          <w:p w14:paraId="036E2D90" w14:textId="77777777" w:rsidR="00D65AE4" w:rsidRDefault="00D65AE4">
                            <w:pPr>
                              <w:pStyle w:val="FrameContents"/>
                              <w:spacing w:line="240" w:lineRule="auto"/>
                            </w:pPr>
                          </w:p>
                          <w:p w14:paraId="34D69ACC" w14:textId="77777777" w:rsidR="00D65AE4" w:rsidRDefault="0013507C">
                            <w:pPr>
                              <w:pStyle w:val="FrameContents"/>
                              <w:spacing w:line="240" w:lineRule="auto"/>
                            </w:pPr>
                            <w:r>
                              <w:rPr>
                                <w:b/>
                                <w:color w:val="000000"/>
                              </w:rPr>
                              <w:t>Name: NEHA ANTONY</w:t>
                            </w:r>
                          </w:p>
                          <w:p w14:paraId="27FD4167" w14:textId="77777777" w:rsidR="00D65AE4" w:rsidRDefault="0013507C">
                            <w:pPr>
                              <w:pStyle w:val="FrameContents"/>
                              <w:spacing w:line="240" w:lineRule="auto"/>
                            </w:pPr>
                            <w:r>
                              <w:rPr>
                                <w:b/>
                                <w:color w:val="000000"/>
                              </w:rPr>
                              <w:t>Roll No:23</w:t>
                            </w:r>
                          </w:p>
                          <w:p w14:paraId="39C2D639" w14:textId="77777777" w:rsidR="00D65AE4" w:rsidRDefault="0013507C">
                            <w:pPr>
                              <w:pStyle w:val="FrameContents"/>
                              <w:spacing w:line="240" w:lineRule="auto"/>
                            </w:pPr>
                            <w:proofErr w:type="spellStart"/>
                            <w:r>
                              <w:rPr>
                                <w:b/>
                                <w:color w:val="000000"/>
                              </w:rPr>
                              <w:t>Batch:MCA-B</w:t>
                            </w:r>
                            <w:proofErr w:type="spellEnd"/>
                          </w:p>
                          <w:p w14:paraId="02A11F54" w14:textId="77777777" w:rsidR="00D65AE4" w:rsidRDefault="0013507C">
                            <w:pPr>
                              <w:pStyle w:val="FrameContents"/>
                              <w:spacing w:line="240" w:lineRule="auto"/>
                            </w:pPr>
                            <w:r>
                              <w:rPr>
                                <w:b/>
                                <w:color w:val="000000"/>
                              </w:rPr>
                              <w:t>Date:09-05-2022</w:t>
                            </w:r>
                          </w:p>
                          <w:p w14:paraId="7A3B8C17" w14:textId="77777777" w:rsidR="00D65AE4" w:rsidRDefault="00D65AE4">
                            <w:pPr>
                              <w:pStyle w:val="FrameContents"/>
                              <w:spacing w:line="240" w:lineRule="auto"/>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DAE0860" id="_x0000_s1046" type="#_x0000_t202" style="position:absolute;margin-left:309.75pt;margin-top:19.5pt;width:183.75pt;height:123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" strokecolor="#c0504d" strokeweight=".99pt">
                <v:textbox>
                  <w:txbxContent>
                    <w:p w14:paraId="036E2D90" w14:textId="77777777" w:rsidR="00D65AE4" w:rsidRDefault="00D65AE4">
                      <w:pPr>
                        <w:pStyle w:val="FrameContents"/>
                        <w:spacing w:line="240" w:lineRule="auto"/>
                      </w:pPr>
                    </w:p>
                    <w:p w14:paraId="34D69ACC" w14:textId="77777777" w:rsidR="00D65AE4" w:rsidRDefault="0013507C">
                      <w:pPr>
                        <w:pStyle w:val="FrameContents"/>
                        <w:spacing w:line="240" w:lineRule="auto"/>
                      </w:pPr>
                      <w:r>
                        <w:rPr>
                          <w:b/>
                          <w:color w:val="000000"/>
                        </w:rPr>
                        <w:t>Name: NEHA ANTONY</w:t>
                      </w:r>
                    </w:p>
                    <w:p w14:paraId="27FD4167" w14:textId="77777777" w:rsidR="00D65AE4" w:rsidRDefault="0013507C">
                      <w:pPr>
                        <w:pStyle w:val="FrameContents"/>
                        <w:spacing w:line="240" w:lineRule="auto"/>
                      </w:pPr>
                      <w:r>
                        <w:rPr>
                          <w:b/>
                          <w:color w:val="000000"/>
                        </w:rPr>
                        <w:t>Roll No:23</w:t>
                      </w:r>
                    </w:p>
                    <w:p w14:paraId="39C2D639" w14:textId="77777777" w:rsidR="00D65AE4" w:rsidRDefault="0013507C">
                      <w:pPr>
                        <w:pStyle w:val="FrameContents"/>
                        <w:spacing w:line="240" w:lineRule="auto"/>
                      </w:pPr>
                      <w:proofErr w:type="spellStart"/>
                      <w:r>
                        <w:rPr>
                          <w:b/>
                          <w:color w:val="000000"/>
                        </w:rPr>
                        <w:t>Batch:MCA-B</w:t>
                      </w:r>
                      <w:proofErr w:type="spellEnd"/>
                    </w:p>
                    <w:p w14:paraId="02A11F54" w14:textId="77777777" w:rsidR="00D65AE4" w:rsidRDefault="0013507C">
                      <w:pPr>
                        <w:pStyle w:val="FrameContents"/>
                        <w:spacing w:line="240" w:lineRule="auto"/>
                      </w:pPr>
                      <w:r>
                        <w:rPr>
                          <w:b/>
                          <w:color w:val="000000"/>
                        </w:rPr>
                        <w:t>Date:09-05-2022</w:t>
                      </w:r>
                    </w:p>
                    <w:p w14:paraId="7A3B8C17" w14:textId="77777777" w:rsidR="00D65AE4" w:rsidRDefault="00D65AE4">
                      <w:pPr>
                        <w:pStyle w:val="FrameContents"/>
                        <w:spacing w:line="240" w:lineRule="auto"/>
                      </w:pPr>
                    </w:p>
                  </w:txbxContent>
                </v:textbox>
                <w10:wrap type="square"/>
              </v:shape>
            </w:pict>
          </mc:Fallback>
        </mc:AlternateContent>
      </w:r>
    </w:p>
    <w:p w14:paraId="272BE119" w14:textId="77777777" w:rsidR="00D65AE4" w:rsidRDefault="0013507C">
      <w:pPr>
        <w:suppressAutoHyphens/>
        <w:spacing w:after="160" w:line="259" w:lineRule="auto"/>
        <w:jc w:val="both"/>
        <w:rPr>
          <w:rFonts w:ascii="Calibri" w:eastAsia="Calibri" w:hAnsi="Calibri" w:cs="Calibri"/>
          <w:b/>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59674789" w14:textId="77777777" w:rsidR="00D65AE4" w:rsidRDefault="00D65AE4">
      <w:pPr>
        <w:suppressAutoHyphens/>
        <w:spacing w:after="160" w:line="259" w:lineRule="auto"/>
        <w:rPr>
          <w:rFonts w:ascii="Calibri" w:eastAsia="Calibri" w:hAnsi="Calibri" w:cs="Calibri"/>
          <w:sz w:val="22"/>
          <w:szCs w:val="22"/>
          <w:lang w:val="en-IN" w:eastAsia="en-IN" w:bidi="ml-IN"/>
        </w:rPr>
      </w:pPr>
    </w:p>
    <w:p w14:paraId="1D40E8D0" w14:textId="77777777" w:rsidR="003502B2" w:rsidRPr="00457B38" w:rsidRDefault="003502B2" w:rsidP="003502B2">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389A2247" w14:textId="77777777" w:rsidR="00D65AE4" w:rsidRDefault="0013507C">
      <w:pPr>
        <w:suppressAutoHyphens/>
        <w:spacing w:after="160" w:line="259" w:lineRule="auto"/>
        <w:rPr>
          <w:sz w:val="28"/>
          <w:szCs w:val="28"/>
          <w:lang w:val="en-IN" w:eastAsia="en-IN" w:bidi="ml-IN"/>
        </w:rPr>
      </w:pPr>
      <w:r>
        <w:rPr>
          <w:sz w:val="28"/>
          <w:szCs w:val="28"/>
          <w:lang w:val="en-IN" w:eastAsia="en-IN" w:bidi="ml-IN"/>
        </w:rPr>
        <w:t>Find the factorial of the given number</w:t>
      </w:r>
    </w:p>
    <w:p w14:paraId="0C21E187" w14:textId="77777777" w:rsidR="00D65AE4" w:rsidRDefault="0013507C">
      <w:pPr>
        <w:suppressAutoHyphens/>
        <w:spacing w:after="160" w:line="259" w:lineRule="auto"/>
        <w:rPr>
          <w:b/>
          <w:sz w:val="28"/>
          <w:szCs w:val="28"/>
          <w:u w:val="single"/>
          <w:lang w:val="en-IN" w:eastAsia="en-IN" w:bidi="ml-IN"/>
        </w:rPr>
      </w:pPr>
      <w:r>
        <w:rPr>
          <w:b/>
          <w:sz w:val="28"/>
          <w:szCs w:val="28"/>
          <w:u w:val="single"/>
          <w:lang w:val="en-IN" w:eastAsia="en-IN" w:bidi="ml-IN"/>
        </w:rPr>
        <w:t>Procedure</w:t>
      </w:r>
    </w:p>
    <w:p w14:paraId="0AD5A275" w14:textId="77777777" w:rsidR="00D65AE4" w:rsidRDefault="0013507C">
      <w:pPr>
        <w:suppressAutoHyphens/>
        <w:spacing w:line="259" w:lineRule="auto"/>
        <w:rPr>
          <w:sz w:val="28"/>
          <w:szCs w:val="28"/>
          <w:lang w:val="en-IN" w:eastAsia="en-IN" w:bidi="ml-IN"/>
        </w:rPr>
      </w:pPr>
      <w:r>
        <w:rPr>
          <w:sz w:val="28"/>
          <w:szCs w:val="28"/>
          <w:lang w:val="en-IN" w:eastAsia="en-IN" w:bidi="ml-IN"/>
        </w:rPr>
        <w:t>#!/bin/bash</w:t>
      </w:r>
    </w:p>
    <w:p w14:paraId="40C60EA3"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fact=1</w:t>
      </w:r>
    </w:p>
    <w:p w14:paraId="092C5C88"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echo "enter the number"</w:t>
      </w:r>
    </w:p>
    <w:p w14:paraId="05E694AB"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read n</w:t>
      </w:r>
    </w:p>
    <w:p w14:paraId="79E20DA1"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 xml:space="preserve">for (( </w:t>
      </w:r>
      <w:proofErr w:type="spellStart"/>
      <w:r>
        <w:rPr>
          <w:rFonts w:eastAsia="Liberation Mono" w:cs="Liberation Mono"/>
          <w:sz w:val="28"/>
          <w:szCs w:val="28"/>
          <w:lang w:val="en-IN" w:eastAsia="en-IN" w:bidi="ml-IN"/>
        </w:rPr>
        <w:t>i</w:t>
      </w:r>
      <w:proofErr w:type="spellEnd"/>
      <w:r>
        <w:rPr>
          <w:rFonts w:eastAsia="Liberation Mono" w:cs="Liberation Mono"/>
          <w:sz w:val="28"/>
          <w:szCs w:val="28"/>
          <w:lang w:val="en-IN" w:eastAsia="en-IN" w:bidi="ml-IN"/>
        </w:rPr>
        <w:t xml:space="preserve">=2 ; </w:t>
      </w:r>
      <w:proofErr w:type="spellStart"/>
      <w:r>
        <w:rPr>
          <w:rFonts w:eastAsia="Liberation Mono" w:cs="Liberation Mono"/>
          <w:sz w:val="28"/>
          <w:szCs w:val="28"/>
          <w:lang w:val="en-IN" w:eastAsia="en-IN" w:bidi="ml-IN"/>
        </w:rPr>
        <w:t>i</w:t>
      </w:r>
      <w:proofErr w:type="spellEnd"/>
      <w:r>
        <w:rPr>
          <w:rFonts w:eastAsia="Liberation Mono" w:cs="Liberation Mono"/>
          <w:sz w:val="28"/>
          <w:szCs w:val="28"/>
          <w:lang w:val="en-IN" w:eastAsia="en-IN" w:bidi="ml-IN"/>
        </w:rPr>
        <w:t xml:space="preserve">&lt;=n ; </w:t>
      </w:r>
      <w:proofErr w:type="spellStart"/>
      <w:r>
        <w:rPr>
          <w:rFonts w:eastAsia="Liberation Mono" w:cs="Liberation Mono"/>
          <w:sz w:val="28"/>
          <w:szCs w:val="28"/>
          <w:lang w:val="en-IN" w:eastAsia="en-IN" w:bidi="ml-IN"/>
        </w:rPr>
        <w:t>i</w:t>
      </w:r>
      <w:proofErr w:type="spellEnd"/>
      <w:r>
        <w:rPr>
          <w:rFonts w:eastAsia="Liberation Mono" w:cs="Liberation Mono"/>
          <w:sz w:val="28"/>
          <w:szCs w:val="28"/>
          <w:lang w:val="en-IN" w:eastAsia="en-IN" w:bidi="ml-IN"/>
        </w:rPr>
        <w:t>++ ))</w:t>
      </w:r>
    </w:p>
    <w:p w14:paraId="7031CB74"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 xml:space="preserve">do </w:t>
      </w:r>
    </w:p>
    <w:p w14:paraId="4157059F"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fact=`expr $fact \* $</w:t>
      </w:r>
      <w:proofErr w:type="spellStart"/>
      <w:r>
        <w:rPr>
          <w:rFonts w:eastAsia="Liberation Mono" w:cs="Liberation Mono"/>
          <w:sz w:val="28"/>
          <w:szCs w:val="28"/>
          <w:lang w:val="en-IN" w:eastAsia="en-IN" w:bidi="ml-IN"/>
        </w:rPr>
        <w:t>i</w:t>
      </w:r>
      <w:proofErr w:type="spellEnd"/>
      <w:r>
        <w:rPr>
          <w:rFonts w:eastAsia="Liberation Mono" w:cs="Liberation Mono"/>
          <w:sz w:val="28"/>
          <w:szCs w:val="28"/>
          <w:lang w:val="en-IN" w:eastAsia="en-IN" w:bidi="ml-IN"/>
        </w:rPr>
        <w:t>`</w:t>
      </w:r>
    </w:p>
    <w:p w14:paraId="427F6E91" w14:textId="77777777" w:rsidR="00D65AE4" w:rsidRDefault="0013507C">
      <w:pPr>
        <w:suppressAutoHyphens/>
        <w:spacing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done</w:t>
      </w:r>
    </w:p>
    <w:p w14:paraId="2DC1874B" w14:textId="77777777" w:rsidR="00D65AE4" w:rsidRDefault="0013507C">
      <w:pPr>
        <w:suppressAutoHyphens/>
        <w:spacing w:after="283" w:line="259" w:lineRule="auto"/>
        <w:rPr>
          <w:rFonts w:eastAsia="Liberation Mono" w:cs="Liberation Mono"/>
          <w:sz w:val="28"/>
          <w:szCs w:val="28"/>
          <w:lang w:val="en-IN" w:eastAsia="en-IN" w:bidi="ml-IN"/>
        </w:rPr>
      </w:pPr>
      <w:r>
        <w:rPr>
          <w:rFonts w:eastAsia="Liberation Mono" w:cs="Liberation Mono"/>
          <w:sz w:val="28"/>
          <w:szCs w:val="28"/>
          <w:lang w:val="en-IN" w:eastAsia="en-IN" w:bidi="ml-IN"/>
        </w:rPr>
        <w:t>echo "$n != $fact"</w:t>
      </w:r>
    </w:p>
    <w:p w14:paraId="7470212F" w14:textId="77777777" w:rsidR="00D65AE4" w:rsidRDefault="00D65AE4">
      <w:pPr>
        <w:suppressAutoHyphens/>
        <w:spacing w:after="283" w:line="259" w:lineRule="auto"/>
        <w:rPr>
          <w:rFonts w:eastAsia="Liberation Mono" w:cs="Liberation Mono"/>
          <w:sz w:val="28"/>
          <w:szCs w:val="28"/>
          <w:lang w:val="en-IN" w:eastAsia="en-IN" w:bidi="ml-IN"/>
        </w:rPr>
      </w:pPr>
    </w:p>
    <w:p w14:paraId="0CB5F938" w14:textId="77777777" w:rsidR="00D65AE4" w:rsidRDefault="0013507C">
      <w:pPr>
        <w:suppressAutoHyphens/>
        <w:spacing w:after="160" w:line="259" w:lineRule="auto"/>
        <w:rPr>
          <w:b/>
          <w:sz w:val="28"/>
          <w:szCs w:val="28"/>
          <w:u w:val="single"/>
          <w:lang w:val="en-IN" w:eastAsia="en-IN" w:bidi="ml-IN"/>
        </w:rPr>
      </w:pPr>
      <w:r>
        <w:rPr>
          <w:b/>
          <w:sz w:val="28"/>
          <w:szCs w:val="28"/>
          <w:u w:val="single"/>
          <w:lang w:val="en-IN" w:eastAsia="en-IN" w:bidi="ml-IN"/>
        </w:rPr>
        <w:t>Output Screenshot</w:t>
      </w:r>
    </w:p>
    <w:p w14:paraId="3C26979C" w14:textId="77777777" w:rsidR="00D65AE4" w:rsidRDefault="0013507C">
      <w:pPr>
        <w:suppressAutoHyphens/>
        <w:spacing w:after="160" w:line="259" w:lineRule="auto"/>
        <w:rPr>
          <w:b/>
          <w:sz w:val="28"/>
          <w:szCs w:val="28"/>
          <w:u w:val="single"/>
          <w:lang w:val="en-IN" w:eastAsia="en-IN" w:bidi="ml-IN"/>
        </w:rPr>
      </w:pPr>
      <w:r>
        <w:rPr>
          <w:noProof/>
        </w:rPr>
        <w:drawing>
          <wp:anchor distT="0" distB="0" distL="0" distR="0" simplePos="0" relativeHeight="251708416" behindDoc="0" locked="0" layoutInCell="1" allowOverlap="1" wp14:anchorId="08842551" wp14:editId="5098511E">
            <wp:simplePos x="0" y="0"/>
            <wp:positionH relativeFrom="column">
              <wp:posOffset>-19050</wp:posOffset>
            </wp:positionH>
            <wp:positionV relativeFrom="paragraph">
              <wp:posOffset>57150</wp:posOffset>
            </wp:positionV>
            <wp:extent cx="4886325" cy="838200"/>
            <wp:effectExtent l="0" t="0" r="0" b="0"/>
            <wp:wrapSquare wrapText="largest"/>
            <wp:docPr id="12385831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583111" name="Image1"/>
                    <pic:cNvPicPr>
                      <a:picLocks noChangeAspect="1" noChangeArrowheads="1"/>
                    </pic:cNvPicPr>
                  </pic:nvPicPr>
                  <pic:blipFill>
                    <a:blip r:embed="rId136"/>
                    <a:stretch>
                      <a:fillRect/>
                    </a:stretch>
                  </pic:blipFill>
                  <pic:spPr bwMode="auto">
                    <a:xfrm>
                      <a:off x="0" y="0"/>
                      <a:ext cx="4886325" cy="838200"/>
                    </a:xfrm>
                    <a:prstGeom prst="rect">
                      <a:avLst/>
                    </a:prstGeom>
                  </pic:spPr>
                </pic:pic>
              </a:graphicData>
            </a:graphic>
          </wp:anchor>
        </w:drawing>
      </w:r>
    </w:p>
    <w:p w14:paraId="2F931357" w14:textId="2E20CEDA" w:rsidR="00D65AE4" w:rsidRDefault="00D65AE4">
      <w:pPr>
        <w:suppressAutoHyphens/>
        <w:spacing w:after="160" w:line="259" w:lineRule="auto"/>
        <w:rPr>
          <w:b/>
          <w:sz w:val="28"/>
          <w:szCs w:val="28"/>
          <w:u w:val="single"/>
          <w:lang w:val="en-IN" w:eastAsia="en-IN" w:bidi="ml-IN"/>
        </w:rPr>
      </w:pPr>
    </w:p>
    <w:p w14:paraId="3BAC4A07" w14:textId="5BA0B74C" w:rsidR="003502B2" w:rsidRDefault="003502B2">
      <w:pPr>
        <w:suppressAutoHyphens/>
        <w:spacing w:after="160" w:line="259" w:lineRule="auto"/>
        <w:rPr>
          <w:b/>
          <w:sz w:val="28"/>
          <w:szCs w:val="28"/>
          <w:u w:val="single"/>
          <w:lang w:val="en-IN" w:eastAsia="en-IN" w:bidi="ml-IN"/>
        </w:rPr>
      </w:pPr>
    </w:p>
    <w:p w14:paraId="3FA4C6C3" w14:textId="2F69ECC0" w:rsidR="003502B2" w:rsidRDefault="003502B2">
      <w:pPr>
        <w:suppressAutoHyphens/>
        <w:spacing w:after="160" w:line="259" w:lineRule="auto"/>
        <w:rPr>
          <w:b/>
          <w:sz w:val="28"/>
          <w:szCs w:val="28"/>
          <w:u w:val="single"/>
          <w:lang w:val="en-IN" w:eastAsia="en-IN" w:bidi="ml-IN"/>
        </w:rPr>
      </w:pPr>
    </w:p>
    <w:p w14:paraId="0DAC4749" w14:textId="25378494" w:rsidR="003502B2" w:rsidRDefault="003502B2">
      <w:pPr>
        <w:suppressAutoHyphens/>
        <w:spacing w:after="160" w:line="259" w:lineRule="auto"/>
        <w:rPr>
          <w:b/>
          <w:sz w:val="28"/>
          <w:szCs w:val="28"/>
          <w:u w:val="single"/>
          <w:lang w:val="en-IN" w:eastAsia="en-IN" w:bidi="ml-IN"/>
        </w:rPr>
      </w:pPr>
    </w:p>
    <w:p w14:paraId="5DE5D910" w14:textId="55C51699" w:rsidR="003502B2" w:rsidRDefault="003502B2">
      <w:pPr>
        <w:suppressAutoHyphens/>
        <w:spacing w:after="160" w:line="259" w:lineRule="auto"/>
        <w:rPr>
          <w:b/>
          <w:sz w:val="28"/>
          <w:szCs w:val="28"/>
          <w:u w:val="single"/>
          <w:lang w:val="en-IN" w:eastAsia="en-IN" w:bidi="ml-IN"/>
        </w:rPr>
      </w:pPr>
    </w:p>
    <w:p w14:paraId="0500D8FB" w14:textId="0C90D028" w:rsidR="003502B2" w:rsidRDefault="003502B2">
      <w:pPr>
        <w:suppressAutoHyphens/>
        <w:spacing w:after="160" w:line="259" w:lineRule="auto"/>
        <w:rPr>
          <w:b/>
          <w:sz w:val="28"/>
          <w:szCs w:val="28"/>
          <w:u w:val="single"/>
          <w:lang w:val="en-IN" w:eastAsia="en-IN" w:bidi="ml-IN"/>
        </w:rPr>
      </w:pPr>
    </w:p>
    <w:p w14:paraId="2A8E4023" w14:textId="2E3F3BA2" w:rsidR="003502B2" w:rsidRDefault="003502B2">
      <w:pPr>
        <w:suppressAutoHyphens/>
        <w:spacing w:after="160" w:line="259" w:lineRule="auto"/>
        <w:rPr>
          <w:b/>
          <w:sz w:val="28"/>
          <w:szCs w:val="28"/>
          <w:u w:val="single"/>
          <w:lang w:val="en-IN" w:eastAsia="en-IN" w:bidi="ml-IN"/>
        </w:rPr>
      </w:pPr>
    </w:p>
    <w:p w14:paraId="4ADF832D" w14:textId="7BB84091" w:rsidR="003502B2" w:rsidRDefault="003502B2">
      <w:pPr>
        <w:suppressAutoHyphens/>
        <w:spacing w:after="160" w:line="259" w:lineRule="auto"/>
        <w:rPr>
          <w:b/>
          <w:sz w:val="28"/>
          <w:szCs w:val="28"/>
          <w:u w:val="single"/>
          <w:lang w:val="en-IN" w:eastAsia="en-IN" w:bidi="ml-IN"/>
        </w:rPr>
      </w:pPr>
    </w:p>
    <w:p w14:paraId="6691F81B" w14:textId="08E80059" w:rsidR="003502B2" w:rsidRDefault="003502B2">
      <w:pPr>
        <w:suppressAutoHyphens/>
        <w:spacing w:after="160" w:line="259" w:lineRule="auto"/>
        <w:rPr>
          <w:b/>
          <w:sz w:val="28"/>
          <w:szCs w:val="28"/>
          <w:u w:val="single"/>
          <w:lang w:val="en-IN" w:eastAsia="en-IN" w:bidi="ml-IN"/>
        </w:rPr>
      </w:pPr>
    </w:p>
    <w:p w14:paraId="47621652" w14:textId="18FF2647" w:rsidR="003502B2" w:rsidRDefault="003502B2">
      <w:pPr>
        <w:suppressAutoHyphens/>
        <w:spacing w:after="160" w:line="259" w:lineRule="auto"/>
        <w:rPr>
          <w:b/>
          <w:sz w:val="28"/>
          <w:szCs w:val="28"/>
          <w:u w:val="single"/>
          <w:lang w:val="en-IN" w:eastAsia="en-IN" w:bidi="ml-IN"/>
        </w:rPr>
      </w:pPr>
    </w:p>
    <w:p w14:paraId="0F6C2725" w14:textId="77777777" w:rsidR="003502B2" w:rsidRDefault="003502B2">
      <w:pPr>
        <w:suppressAutoHyphens/>
        <w:spacing w:after="160" w:line="259" w:lineRule="auto"/>
        <w:rPr>
          <w:b/>
          <w:sz w:val="28"/>
          <w:szCs w:val="28"/>
          <w:u w:val="single"/>
          <w:lang w:val="en-IN" w:eastAsia="en-IN" w:bidi="ml-IN"/>
        </w:rPr>
      </w:pPr>
    </w:p>
    <w:p w14:paraId="3859B803" w14:textId="77777777" w:rsidR="00D65AE4" w:rsidRDefault="00D65AE4">
      <w:pPr>
        <w:suppressAutoHyphens/>
        <w:spacing w:after="160" w:line="259" w:lineRule="auto"/>
        <w:rPr>
          <w:b/>
          <w:sz w:val="28"/>
          <w:szCs w:val="28"/>
          <w:u w:val="single"/>
          <w:lang w:val="en-IN" w:eastAsia="en-IN" w:bidi="ml-IN"/>
        </w:rPr>
      </w:pPr>
    </w:p>
    <w:p w14:paraId="64F528E6" w14:textId="77777777" w:rsidR="00D65AE4" w:rsidRDefault="00D65AE4">
      <w:pPr>
        <w:suppressAutoHyphens/>
        <w:spacing w:after="160" w:line="259" w:lineRule="auto"/>
        <w:jc w:val="center"/>
        <w:rPr>
          <w:rFonts w:ascii="Calibri" w:eastAsia="Calibri" w:hAnsi="Calibri" w:cs="Calibri"/>
          <w:sz w:val="22"/>
          <w:szCs w:val="22"/>
          <w:lang w:val="en-IN" w:eastAsia="en-IN" w:bidi="ml-IN"/>
        </w:rPr>
      </w:pPr>
    </w:p>
    <w:p w14:paraId="2C2EE948" w14:textId="21A36435" w:rsidR="00D65AE4" w:rsidRDefault="00884F8D">
      <w:pPr>
        <w:pBdr>
          <w:top w:val="single" w:sz="8" w:space="2" w:color="000000"/>
        </w:pBdr>
        <w:suppressAutoHyphens/>
        <w:spacing w:after="160" w:line="259" w:lineRule="auto"/>
        <w:rPr>
          <w:rFonts w:eastAsia="Calibri" w:cs="Calibri"/>
          <w:sz w:val="28"/>
          <w:szCs w:val="28"/>
          <w:lang w:val="en-IN" w:eastAsia="en-IN" w:bidi="ml-IN"/>
        </w:rPr>
      </w:pPr>
      <w:r>
        <w:rPr>
          <w:noProof/>
          <w:sz w:val="28"/>
          <w:szCs w:val="28"/>
        </w:rPr>
        <w:lastRenderedPageBreak/>
        <mc:AlternateContent>
          <mc:Choice Requires="wps">
            <w:drawing>
              <wp:anchor distT="0" distB="0" distL="114300" distR="114300" simplePos="0" relativeHeight="251709440" behindDoc="0" locked="0" layoutInCell="1" allowOverlap="1" wp14:anchorId="7E6CCAAE" wp14:editId="6E071AFE">
                <wp:simplePos x="0" y="0"/>
                <wp:positionH relativeFrom="column">
                  <wp:posOffset>3933825</wp:posOffset>
                </wp:positionH>
                <wp:positionV relativeFrom="paragraph">
                  <wp:posOffset>247650</wp:posOffset>
                </wp:positionV>
                <wp:extent cx="2333625" cy="1562100"/>
                <wp:effectExtent l="15240" t="11430" r="13335" b="7620"/>
                <wp:wrapSquare wrapText="bothSides"/>
                <wp:docPr id="154727405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562100"/>
                        </a:xfrm>
                        <a:prstGeom prst="rect">
                          <a:avLst/>
                        </a:prstGeom>
                        <a:solidFill>
                          <a:srgbClr val="FFFFFF"/>
                        </a:solidFill>
                        <a:ln w="12573">
                          <a:solidFill>
                            <a:srgbClr val="C0504D"/>
                          </a:solidFill>
                          <a:miter lim="800000"/>
                          <a:headEnd/>
                          <a:tailEnd/>
                        </a:ln>
                      </wps:spPr>
                      <wps:txbx>
                        <w:txbxContent>
                          <w:p w14:paraId="41E2E6B2" w14:textId="77777777" w:rsidR="00D65AE4" w:rsidRDefault="00D65AE4">
                            <w:pPr>
                              <w:pStyle w:val="FrameContents"/>
                              <w:spacing w:line="240" w:lineRule="auto"/>
                            </w:pPr>
                          </w:p>
                          <w:p w14:paraId="38B9024C" w14:textId="77777777" w:rsidR="00D65AE4" w:rsidRDefault="0013507C">
                            <w:pPr>
                              <w:pStyle w:val="FrameContents"/>
                              <w:spacing w:line="240" w:lineRule="auto"/>
                            </w:pPr>
                            <w:r>
                              <w:rPr>
                                <w:b/>
                                <w:color w:val="000000"/>
                              </w:rPr>
                              <w:t>Name: NEHA ANTONY</w:t>
                            </w:r>
                          </w:p>
                          <w:p w14:paraId="2C99E9F6" w14:textId="77777777" w:rsidR="00D65AE4" w:rsidRDefault="0013507C">
                            <w:pPr>
                              <w:pStyle w:val="FrameContents"/>
                              <w:spacing w:line="240" w:lineRule="auto"/>
                            </w:pPr>
                            <w:r>
                              <w:rPr>
                                <w:b/>
                                <w:color w:val="000000"/>
                              </w:rPr>
                              <w:t>Roll No:23</w:t>
                            </w:r>
                          </w:p>
                          <w:p w14:paraId="27B15FBB" w14:textId="77777777" w:rsidR="00D65AE4" w:rsidRDefault="0013507C">
                            <w:pPr>
                              <w:pStyle w:val="FrameContents"/>
                              <w:spacing w:line="240" w:lineRule="auto"/>
                            </w:pPr>
                            <w:proofErr w:type="spellStart"/>
                            <w:r>
                              <w:rPr>
                                <w:b/>
                                <w:color w:val="000000"/>
                              </w:rPr>
                              <w:t>Batch:MCA-B</w:t>
                            </w:r>
                            <w:proofErr w:type="spellEnd"/>
                          </w:p>
                          <w:p w14:paraId="5AB248D9" w14:textId="77777777" w:rsidR="00D65AE4" w:rsidRDefault="0013507C">
                            <w:pPr>
                              <w:pStyle w:val="FrameContents"/>
                              <w:spacing w:line="240" w:lineRule="auto"/>
                            </w:pPr>
                            <w:r>
                              <w:rPr>
                                <w:b/>
                                <w:color w:val="000000"/>
                              </w:rPr>
                              <w:t>Date:09-05-2022</w:t>
                            </w:r>
                          </w:p>
                          <w:p w14:paraId="04A1845A" w14:textId="77777777" w:rsidR="00D65AE4" w:rsidRDefault="00D65AE4">
                            <w:pPr>
                              <w:pStyle w:val="FrameContents"/>
                              <w:spacing w:line="240" w:lineRule="auto"/>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E6CCAAE" id="_x0000_s1047" type="#_x0000_t202" style="position:absolute;margin-left:309.75pt;margin-top:19.5pt;width:183.75pt;height:123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" strokecolor="#c0504d" strokeweight=".99pt">
                <v:textbox>
                  <w:txbxContent>
                    <w:p w14:paraId="41E2E6B2" w14:textId="77777777" w:rsidR="00D65AE4" w:rsidRDefault="00D65AE4">
                      <w:pPr>
                        <w:pStyle w:val="FrameContents"/>
                        <w:spacing w:line="240" w:lineRule="auto"/>
                      </w:pPr>
                    </w:p>
                    <w:p w14:paraId="38B9024C" w14:textId="77777777" w:rsidR="00D65AE4" w:rsidRDefault="0013507C">
                      <w:pPr>
                        <w:pStyle w:val="FrameContents"/>
                        <w:spacing w:line="240" w:lineRule="auto"/>
                      </w:pPr>
                      <w:r>
                        <w:rPr>
                          <w:b/>
                          <w:color w:val="000000"/>
                        </w:rPr>
                        <w:t>Name: NEHA ANTONY</w:t>
                      </w:r>
                    </w:p>
                    <w:p w14:paraId="2C99E9F6" w14:textId="77777777" w:rsidR="00D65AE4" w:rsidRDefault="0013507C">
                      <w:pPr>
                        <w:pStyle w:val="FrameContents"/>
                        <w:spacing w:line="240" w:lineRule="auto"/>
                      </w:pPr>
                      <w:r>
                        <w:rPr>
                          <w:b/>
                          <w:color w:val="000000"/>
                        </w:rPr>
                        <w:t>Roll No:23</w:t>
                      </w:r>
                    </w:p>
                    <w:p w14:paraId="27B15FBB" w14:textId="77777777" w:rsidR="00D65AE4" w:rsidRDefault="0013507C">
                      <w:pPr>
                        <w:pStyle w:val="FrameContents"/>
                        <w:spacing w:line="240" w:lineRule="auto"/>
                      </w:pPr>
                      <w:proofErr w:type="spellStart"/>
                      <w:r>
                        <w:rPr>
                          <w:b/>
                          <w:color w:val="000000"/>
                        </w:rPr>
                        <w:t>Batch:MCA-B</w:t>
                      </w:r>
                      <w:proofErr w:type="spellEnd"/>
                    </w:p>
                    <w:p w14:paraId="5AB248D9" w14:textId="77777777" w:rsidR="00D65AE4" w:rsidRDefault="0013507C">
                      <w:pPr>
                        <w:pStyle w:val="FrameContents"/>
                        <w:spacing w:line="240" w:lineRule="auto"/>
                      </w:pPr>
                      <w:r>
                        <w:rPr>
                          <w:b/>
                          <w:color w:val="000000"/>
                        </w:rPr>
                        <w:t>Date:09-05-2022</w:t>
                      </w:r>
                    </w:p>
                    <w:p w14:paraId="04A1845A" w14:textId="77777777" w:rsidR="00D65AE4" w:rsidRDefault="00D65AE4">
                      <w:pPr>
                        <w:pStyle w:val="FrameContents"/>
                        <w:spacing w:line="240" w:lineRule="auto"/>
                      </w:pPr>
                    </w:p>
                  </w:txbxContent>
                </v:textbox>
                <w10:wrap type="square"/>
              </v:shape>
            </w:pict>
          </mc:Fallback>
        </mc:AlternateContent>
      </w:r>
    </w:p>
    <w:p w14:paraId="1AC77EFF" w14:textId="089ADD7B" w:rsidR="00D65AE4" w:rsidRPr="003502B2" w:rsidRDefault="0013507C" w:rsidP="003502B2">
      <w:pPr>
        <w:suppressAutoHyphens/>
        <w:spacing w:after="160" w:line="259" w:lineRule="auto"/>
        <w:jc w:val="both"/>
        <w:rPr>
          <w:rFonts w:ascii="Calibri" w:eastAsia="Calibri" w:hAnsi="Calibri" w:cs="Calibri"/>
          <w:b/>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43267681" w14:textId="77777777" w:rsidR="003502B2" w:rsidRPr="00457B38" w:rsidRDefault="003502B2" w:rsidP="003502B2">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08B6CBC1" w14:textId="77777777" w:rsidR="00D65AE4" w:rsidRDefault="0013507C">
      <w:pPr>
        <w:suppressAutoHyphens/>
        <w:spacing w:after="160" w:line="259" w:lineRule="auto"/>
        <w:rPr>
          <w:sz w:val="28"/>
          <w:szCs w:val="28"/>
          <w:lang w:val="en-IN" w:eastAsia="en-IN" w:bidi="ml-IN"/>
        </w:rPr>
      </w:pPr>
      <w:r>
        <w:rPr>
          <w:sz w:val="28"/>
          <w:szCs w:val="28"/>
          <w:lang w:val="en-IN" w:eastAsia="en-IN" w:bidi="ml-IN"/>
        </w:rPr>
        <w:t>Find the palindrome of a given number</w:t>
      </w:r>
    </w:p>
    <w:p w14:paraId="67B353B9" w14:textId="77777777" w:rsidR="00D65AE4" w:rsidRDefault="0013507C">
      <w:pPr>
        <w:suppressAutoHyphens/>
        <w:spacing w:after="160" w:line="259" w:lineRule="auto"/>
        <w:rPr>
          <w:b/>
          <w:sz w:val="28"/>
          <w:szCs w:val="28"/>
          <w:u w:val="single"/>
          <w:lang w:val="en-IN" w:eastAsia="en-IN" w:bidi="ml-IN"/>
        </w:rPr>
      </w:pPr>
      <w:r>
        <w:rPr>
          <w:b/>
          <w:sz w:val="28"/>
          <w:szCs w:val="28"/>
          <w:u w:val="single"/>
          <w:lang w:val="en-IN" w:eastAsia="en-IN" w:bidi="ml-IN"/>
        </w:rPr>
        <w:t>Procedure</w:t>
      </w:r>
    </w:p>
    <w:p w14:paraId="659FCB47"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#!/bin/bash</w:t>
      </w:r>
    </w:p>
    <w:p w14:paraId="3E465249"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echo "enter the number"</w:t>
      </w:r>
    </w:p>
    <w:p w14:paraId="2ACF9F26"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read n</w:t>
      </w:r>
    </w:p>
    <w:p w14:paraId="7A194C78"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a=$n</w:t>
      </w:r>
    </w:p>
    <w:p w14:paraId="3797855D"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rev=0</w:t>
      </w:r>
    </w:p>
    <w:p w14:paraId="4AE41EAC"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while [ $n -</w:t>
      </w:r>
      <w:proofErr w:type="spellStart"/>
      <w:r>
        <w:rPr>
          <w:sz w:val="26"/>
          <w:szCs w:val="26"/>
          <w:lang w:val="en-IN" w:eastAsia="en-IN" w:bidi="ml-IN"/>
        </w:rPr>
        <w:t>gt</w:t>
      </w:r>
      <w:proofErr w:type="spellEnd"/>
      <w:r>
        <w:rPr>
          <w:sz w:val="26"/>
          <w:szCs w:val="26"/>
          <w:lang w:val="en-IN" w:eastAsia="en-IN" w:bidi="ml-IN"/>
        </w:rPr>
        <w:t xml:space="preserve"> 0 ]</w:t>
      </w:r>
    </w:p>
    <w:p w14:paraId="2C7976D1"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do</w:t>
      </w:r>
    </w:p>
    <w:p w14:paraId="4ACFEA98"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r=$((n%10))</w:t>
      </w:r>
    </w:p>
    <w:p w14:paraId="2567ABAD"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rev=`expr $rev \* 10 + $r`</w:t>
      </w:r>
    </w:p>
    <w:p w14:paraId="1531D940"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n=`expr $n / 10 `</w:t>
      </w:r>
    </w:p>
    <w:p w14:paraId="34683814"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done</w:t>
      </w:r>
    </w:p>
    <w:p w14:paraId="1D3C2A37"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if [ $a -</w:t>
      </w:r>
      <w:proofErr w:type="spellStart"/>
      <w:r>
        <w:rPr>
          <w:sz w:val="26"/>
          <w:szCs w:val="26"/>
          <w:lang w:val="en-IN" w:eastAsia="en-IN" w:bidi="ml-IN"/>
        </w:rPr>
        <w:t>eq</w:t>
      </w:r>
      <w:proofErr w:type="spellEnd"/>
      <w:r>
        <w:rPr>
          <w:sz w:val="26"/>
          <w:szCs w:val="26"/>
          <w:lang w:val="en-IN" w:eastAsia="en-IN" w:bidi="ml-IN"/>
        </w:rPr>
        <w:t xml:space="preserve">  $rev ]</w:t>
      </w:r>
    </w:p>
    <w:p w14:paraId="282C3661"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then</w:t>
      </w:r>
    </w:p>
    <w:p w14:paraId="432EFC22"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echo "palindrome"</w:t>
      </w:r>
    </w:p>
    <w:p w14:paraId="7C8B7678"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else</w:t>
      </w:r>
    </w:p>
    <w:p w14:paraId="0D4CDCCC"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echo "not palindrome"</w:t>
      </w:r>
    </w:p>
    <w:p w14:paraId="58BF33AF"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fi</w:t>
      </w:r>
    </w:p>
    <w:p w14:paraId="3A2E958B" w14:textId="77777777" w:rsidR="00D65AE4" w:rsidRDefault="0013507C">
      <w:pPr>
        <w:suppressAutoHyphens/>
        <w:spacing w:after="160" w:line="259" w:lineRule="auto"/>
        <w:rPr>
          <w:b/>
          <w:sz w:val="28"/>
          <w:szCs w:val="28"/>
          <w:u w:val="single"/>
          <w:lang w:val="en-IN" w:eastAsia="en-IN" w:bidi="ml-IN"/>
        </w:rPr>
      </w:pPr>
      <w:r>
        <w:rPr>
          <w:b/>
          <w:sz w:val="28"/>
          <w:szCs w:val="28"/>
          <w:u w:val="single"/>
          <w:lang w:val="en-IN" w:eastAsia="en-IN" w:bidi="ml-IN"/>
        </w:rPr>
        <w:t>Output Screenshot</w:t>
      </w:r>
    </w:p>
    <w:p w14:paraId="282BCE96" w14:textId="49F2CDE2" w:rsidR="00D65AE4" w:rsidRDefault="003502B2">
      <w:pPr>
        <w:suppressAutoHyphens/>
        <w:spacing w:after="160" w:line="259" w:lineRule="auto"/>
        <w:rPr>
          <w:b/>
          <w:sz w:val="28"/>
          <w:szCs w:val="28"/>
          <w:u w:val="single"/>
          <w:lang w:val="en-IN" w:eastAsia="en-IN" w:bidi="ml-IN"/>
        </w:rPr>
      </w:pPr>
      <w:r>
        <w:rPr>
          <w:noProof/>
        </w:rPr>
        <w:drawing>
          <wp:anchor distT="0" distB="0" distL="0" distR="0" simplePos="0" relativeHeight="251662848" behindDoc="0" locked="0" layoutInCell="1" allowOverlap="1" wp14:anchorId="2EA86CCC" wp14:editId="3D526FD2">
            <wp:simplePos x="0" y="0"/>
            <wp:positionH relativeFrom="column">
              <wp:posOffset>-92710</wp:posOffset>
            </wp:positionH>
            <wp:positionV relativeFrom="paragraph">
              <wp:posOffset>86360</wp:posOffset>
            </wp:positionV>
            <wp:extent cx="5191125" cy="1952625"/>
            <wp:effectExtent l="0" t="0" r="0" b="0"/>
            <wp:wrapSquare wrapText="largest"/>
            <wp:docPr id="1596741007"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41007" name="Image1"/>
                    <pic:cNvPicPr>
                      <a:picLocks noChangeAspect="1" noChangeArrowheads="1"/>
                    </pic:cNvPicPr>
                  </pic:nvPicPr>
                  <pic:blipFill>
                    <a:blip r:embed="rId137"/>
                    <a:stretch>
                      <a:fillRect/>
                    </a:stretch>
                  </pic:blipFill>
                  <pic:spPr bwMode="auto">
                    <a:xfrm>
                      <a:off x="0" y="0"/>
                      <a:ext cx="5191125" cy="1952625"/>
                    </a:xfrm>
                    <a:prstGeom prst="rect">
                      <a:avLst/>
                    </a:prstGeom>
                  </pic:spPr>
                </pic:pic>
              </a:graphicData>
            </a:graphic>
          </wp:anchor>
        </w:drawing>
      </w:r>
    </w:p>
    <w:p w14:paraId="33A12935" w14:textId="097B909B" w:rsidR="00D65AE4" w:rsidRDefault="00D65AE4">
      <w:pPr>
        <w:suppressAutoHyphens/>
        <w:spacing w:after="160" w:line="259" w:lineRule="auto"/>
        <w:rPr>
          <w:b/>
          <w:sz w:val="28"/>
          <w:szCs w:val="28"/>
          <w:u w:val="single"/>
          <w:lang w:val="en-IN" w:eastAsia="en-IN" w:bidi="ml-IN"/>
        </w:rPr>
      </w:pPr>
    </w:p>
    <w:p w14:paraId="48B6B27E" w14:textId="28135F2D" w:rsidR="00D65AE4" w:rsidRDefault="00D65AE4">
      <w:pPr>
        <w:suppressAutoHyphens/>
        <w:spacing w:after="160" w:line="259" w:lineRule="auto"/>
        <w:rPr>
          <w:b/>
          <w:sz w:val="28"/>
          <w:szCs w:val="28"/>
          <w:u w:val="single"/>
          <w:lang w:val="en-IN" w:eastAsia="en-IN" w:bidi="ml-IN"/>
        </w:rPr>
      </w:pPr>
    </w:p>
    <w:p w14:paraId="23EA5641" w14:textId="77777777" w:rsidR="00D65AE4" w:rsidRDefault="00D65AE4">
      <w:pPr>
        <w:suppressAutoHyphens/>
        <w:spacing w:after="160" w:line="259" w:lineRule="auto"/>
        <w:rPr>
          <w:b/>
          <w:sz w:val="28"/>
          <w:szCs w:val="28"/>
          <w:u w:val="single"/>
          <w:lang w:val="en-IN" w:eastAsia="en-IN" w:bidi="ml-IN"/>
        </w:rPr>
      </w:pPr>
    </w:p>
    <w:p w14:paraId="6FFBC437" w14:textId="3EE74946" w:rsidR="00D65AE4" w:rsidRDefault="00D65AE4">
      <w:pPr>
        <w:suppressAutoHyphens/>
        <w:spacing w:after="160" w:line="259" w:lineRule="auto"/>
        <w:jc w:val="center"/>
        <w:rPr>
          <w:rFonts w:ascii="Calibri" w:eastAsia="Calibri" w:hAnsi="Calibri" w:cs="Calibri"/>
          <w:sz w:val="22"/>
          <w:szCs w:val="22"/>
          <w:lang w:val="en-IN" w:eastAsia="en-IN" w:bidi="ml-IN"/>
        </w:rPr>
      </w:pPr>
    </w:p>
    <w:p w14:paraId="28A3728F" w14:textId="50D23B51" w:rsidR="00D65AE4" w:rsidRDefault="00884F8D">
      <w:pPr>
        <w:pBdr>
          <w:top w:val="single" w:sz="8" w:space="2" w:color="000000"/>
        </w:pBdr>
        <w:suppressAutoHyphens/>
        <w:spacing w:after="160" w:line="259" w:lineRule="auto"/>
        <w:rPr>
          <w:rFonts w:eastAsia="Calibri" w:cs="Calibri"/>
          <w:sz w:val="28"/>
          <w:szCs w:val="28"/>
          <w:lang w:val="en-IN" w:eastAsia="en-IN" w:bidi="ml-IN"/>
        </w:rPr>
      </w:pPr>
      <w:r>
        <w:rPr>
          <w:noProof/>
          <w:sz w:val="28"/>
          <w:szCs w:val="28"/>
        </w:rPr>
        <w:lastRenderedPageBreak/>
        <mc:AlternateContent>
          <mc:Choice Requires="wps">
            <w:drawing>
              <wp:anchor distT="0" distB="0" distL="114300" distR="114300" simplePos="0" relativeHeight="251711488" behindDoc="0" locked="0" layoutInCell="1" allowOverlap="1" wp14:anchorId="793C6DAC" wp14:editId="7E7E5D67">
                <wp:simplePos x="0" y="0"/>
                <wp:positionH relativeFrom="column">
                  <wp:posOffset>3933825</wp:posOffset>
                </wp:positionH>
                <wp:positionV relativeFrom="paragraph">
                  <wp:posOffset>247650</wp:posOffset>
                </wp:positionV>
                <wp:extent cx="2333625" cy="1562100"/>
                <wp:effectExtent l="15240" t="11430" r="13335" b="7620"/>
                <wp:wrapSquare wrapText="bothSides"/>
                <wp:docPr id="1547274054"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562100"/>
                        </a:xfrm>
                        <a:prstGeom prst="rect">
                          <a:avLst/>
                        </a:prstGeom>
                        <a:solidFill>
                          <a:srgbClr val="FFFFFF"/>
                        </a:solidFill>
                        <a:ln w="12573">
                          <a:solidFill>
                            <a:srgbClr val="C0504D"/>
                          </a:solidFill>
                          <a:miter lim="800000"/>
                          <a:headEnd/>
                          <a:tailEnd/>
                        </a:ln>
                      </wps:spPr>
                      <wps:txbx>
                        <w:txbxContent>
                          <w:p w14:paraId="34E17350" w14:textId="77777777" w:rsidR="00D65AE4" w:rsidRDefault="00D65AE4">
                            <w:pPr>
                              <w:pStyle w:val="FrameContents"/>
                              <w:spacing w:line="240" w:lineRule="auto"/>
                            </w:pPr>
                          </w:p>
                          <w:p w14:paraId="481186AC" w14:textId="77777777" w:rsidR="00D65AE4" w:rsidRDefault="0013507C">
                            <w:pPr>
                              <w:pStyle w:val="FrameContents"/>
                              <w:spacing w:line="240" w:lineRule="auto"/>
                            </w:pPr>
                            <w:r>
                              <w:rPr>
                                <w:b/>
                                <w:color w:val="000000"/>
                              </w:rPr>
                              <w:t>Name: NEHA ANTONY</w:t>
                            </w:r>
                          </w:p>
                          <w:p w14:paraId="636860AE" w14:textId="77777777" w:rsidR="00D65AE4" w:rsidRDefault="0013507C">
                            <w:pPr>
                              <w:pStyle w:val="FrameContents"/>
                              <w:spacing w:line="240" w:lineRule="auto"/>
                            </w:pPr>
                            <w:r>
                              <w:rPr>
                                <w:b/>
                                <w:color w:val="000000"/>
                              </w:rPr>
                              <w:t>Roll No:23</w:t>
                            </w:r>
                          </w:p>
                          <w:p w14:paraId="3651D824" w14:textId="77777777" w:rsidR="00D65AE4" w:rsidRDefault="0013507C">
                            <w:pPr>
                              <w:pStyle w:val="FrameContents"/>
                              <w:spacing w:line="240" w:lineRule="auto"/>
                            </w:pPr>
                            <w:proofErr w:type="spellStart"/>
                            <w:r>
                              <w:rPr>
                                <w:b/>
                                <w:color w:val="000000"/>
                              </w:rPr>
                              <w:t>Batch:MCA-B</w:t>
                            </w:r>
                            <w:proofErr w:type="spellEnd"/>
                          </w:p>
                          <w:p w14:paraId="7CDDAA40" w14:textId="77777777" w:rsidR="00D65AE4" w:rsidRDefault="0013507C">
                            <w:pPr>
                              <w:pStyle w:val="FrameContents"/>
                              <w:spacing w:line="240" w:lineRule="auto"/>
                            </w:pPr>
                            <w:r>
                              <w:rPr>
                                <w:b/>
                                <w:color w:val="000000"/>
                              </w:rPr>
                              <w:t>Date:09-05-2022</w:t>
                            </w:r>
                          </w:p>
                          <w:p w14:paraId="5ED95CE6" w14:textId="77777777" w:rsidR="00D65AE4" w:rsidRDefault="00D65AE4">
                            <w:pPr>
                              <w:pStyle w:val="FrameContents"/>
                              <w:spacing w:line="240" w:lineRule="auto"/>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93C6DAC" id="_x0000_s1048" type="#_x0000_t202" style="position:absolute;margin-left:309.75pt;margin-top:19.5pt;width:183.75pt;height:12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" strokecolor="#c0504d" strokeweight=".99pt">
                <v:textbox>
                  <w:txbxContent>
                    <w:p w14:paraId="34E17350" w14:textId="77777777" w:rsidR="00D65AE4" w:rsidRDefault="00D65AE4">
                      <w:pPr>
                        <w:pStyle w:val="FrameContents"/>
                        <w:spacing w:line="240" w:lineRule="auto"/>
                      </w:pPr>
                    </w:p>
                    <w:p w14:paraId="481186AC" w14:textId="77777777" w:rsidR="00D65AE4" w:rsidRDefault="0013507C">
                      <w:pPr>
                        <w:pStyle w:val="FrameContents"/>
                        <w:spacing w:line="240" w:lineRule="auto"/>
                      </w:pPr>
                      <w:r>
                        <w:rPr>
                          <w:b/>
                          <w:color w:val="000000"/>
                        </w:rPr>
                        <w:t>Name: NEHA ANTONY</w:t>
                      </w:r>
                    </w:p>
                    <w:p w14:paraId="636860AE" w14:textId="77777777" w:rsidR="00D65AE4" w:rsidRDefault="0013507C">
                      <w:pPr>
                        <w:pStyle w:val="FrameContents"/>
                        <w:spacing w:line="240" w:lineRule="auto"/>
                      </w:pPr>
                      <w:r>
                        <w:rPr>
                          <w:b/>
                          <w:color w:val="000000"/>
                        </w:rPr>
                        <w:t>Roll No:23</w:t>
                      </w:r>
                    </w:p>
                    <w:p w14:paraId="3651D824" w14:textId="77777777" w:rsidR="00D65AE4" w:rsidRDefault="0013507C">
                      <w:pPr>
                        <w:pStyle w:val="FrameContents"/>
                        <w:spacing w:line="240" w:lineRule="auto"/>
                      </w:pPr>
                      <w:proofErr w:type="spellStart"/>
                      <w:r>
                        <w:rPr>
                          <w:b/>
                          <w:color w:val="000000"/>
                        </w:rPr>
                        <w:t>Batch:MCA-B</w:t>
                      </w:r>
                      <w:proofErr w:type="spellEnd"/>
                    </w:p>
                    <w:p w14:paraId="7CDDAA40" w14:textId="77777777" w:rsidR="00D65AE4" w:rsidRDefault="0013507C">
                      <w:pPr>
                        <w:pStyle w:val="FrameContents"/>
                        <w:spacing w:line="240" w:lineRule="auto"/>
                      </w:pPr>
                      <w:r>
                        <w:rPr>
                          <w:b/>
                          <w:color w:val="000000"/>
                        </w:rPr>
                        <w:t>Date:09-05-2022</w:t>
                      </w:r>
                    </w:p>
                    <w:p w14:paraId="5ED95CE6" w14:textId="77777777" w:rsidR="00D65AE4" w:rsidRDefault="00D65AE4">
                      <w:pPr>
                        <w:pStyle w:val="FrameContents"/>
                        <w:spacing w:line="240" w:lineRule="auto"/>
                      </w:pPr>
                    </w:p>
                  </w:txbxContent>
                </v:textbox>
                <w10:wrap type="square"/>
              </v:shape>
            </w:pict>
          </mc:Fallback>
        </mc:AlternateContent>
      </w:r>
    </w:p>
    <w:p w14:paraId="216EA61A" w14:textId="77777777" w:rsidR="00D65AE4" w:rsidRDefault="0013507C">
      <w:pPr>
        <w:suppressAutoHyphens/>
        <w:spacing w:after="160" w:line="259" w:lineRule="auto"/>
        <w:jc w:val="both"/>
        <w:rPr>
          <w:rFonts w:ascii="Calibri" w:eastAsia="Calibri" w:hAnsi="Calibri" w:cs="Calibri"/>
          <w:b/>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2CE6F83B" w14:textId="77777777" w:rsidR="00D65AE4" w:rsidRDefault="00D65AE4">
      <w:pPr>
        <w:suppressAutoHyphens/>
        <w:spacing w:after="160" w:line="259" w:lineRule="auto"/>
        <w:rPr>
          <w:rFonts w:ascii="Calibri" w:eastAsia="Calibri" w:hAnsi="Calibri" w:cs="Calibri"/>
          <w:sz w:val="22"/>
          <w:szCs w:val="22"/>
          <w:lang w:val="en-IN" w:eastAsia="en-IN" w:bidi="ml-IN"/>
        </w:rPr>
      </w:pPr>
    </w:p>
    <w:p w14:paraId="02D12D93" w14:textId="77777777" w:rsidR="003502B2" w:rsidRPr="00457B38" w:rsidRDefault="003502B2" w:rsidP="003502B2">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79787D0C" w14:textId="77777777" w:rsidR="00D65AE4" w:rsidRDefault="0013507C">
      <w:pPr>
        <w:suppressAutoHyphens/>
        <w:spacing w:after="160" w:line="259" w:lineRule="auto"/>
        <w:rPr>
          <w:sz w:val="28"/>
          <w:szCs w:val="28"/>
          <w:lang w:val="en-IN" w:eastAsia="en-IN" w:bidi="ml-IN"/>
        </w:rPr>
      </w:pPr>
      <w:r>
        <w:rPr>
          <w:sz w:val="28"/>
          <w:szCs w:val="28"/>
          <w:lang w:val="en-IN" w:eastAsia="en-IN" w:bidi="ml-IN"/>
        </w:rPr>
        <w:t>Check whether the given year is leap year or not</w:t>
      </w:r>
    </w:p>
    <w:p w14:paraId="1E621FAF" w14:textId="77777777" w:rsidR="00D65AE4" w:rsidRDefault="0013507C">
      <w:pPr>
        <w:suppressAutoHyphens/>
        <w:spacing w:after="160" w:line="259" w:lineRule="auto"/>
        <w:rPr>
          <w:b/>
          <w:sz w:val="28"/>
          <w:szCs w:val="28"/>
          <w:u w:val="single"/>
          <w:lang w:val="en-IN" w:eastAsia="en-IN" w:bidi="ml-IN"/>
        </w:rPr>
      </w:pPr>
      <w:r>
        <w:rPr>
          <w:b/>
          <w:sz w:val="28"/>
          <w:szCs w:val="28"/>
          <w:u w:val="single"/>
          <w:lang w:val="en-IN" w:eastAsia="en-IN" w:bidi="ml-IN"/>
        </w:rPr>
        <w:t>Procedure</w:t>
      </w:r>
    </w:p>
    <w:p w14:paraId="35664CD3"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#!/bin/bash</w:t>
      </w:r>
    </w:p>
    <w:p w14:paraId="309E02BC"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echo "enter the year"</w:t>
      </w:r>
    </w:p>
    <w:p w14:paraId="38DBB619"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read y</w:t>
      </w:r>
    </w:p>
    <w:p w14:paraId="5FE5A1B7"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if [ $((y%4)) == 0 ]  &amp;&amp;  [  $((y%100)) != 0 ]  ||  [  $((y%400)) == 0  ]</w:t>
      </w:r>
    </w:p>
    <w:p w14:paraId="0779D202"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 xml:space="preserve"> then</w:t>
      </w:r>
    </w:p>
    <w:p w14:paraId="677A591C"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 xml:space="preserve"> echo "$y is a leap year"</w:t>
      </w:r>
    </w:p>
    <w:p w14:paraId="5BB984D3"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 xml:space="preserve"> else</w:t>
      </w:r>
    </w:p>
    <w:p w14:paraId="772983F1"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 xml:space="preserve"> echo "$y is not a leap year"</w:t>
      </w:r>
    </w:p>
    <w:p w14:paraId="0EB7A6F8" w14:textId="77777777" w:rsidR="00D65AE4" w:rsidRDefault="0013507C">
      <w:pPr>
        <w:suppressAutoHyphens/>
        <w:spacing w:after="160" w:line="259" w:lineRule="auto"/>
        <w:rPr>
          <w:sz w:val="26"/>
          <w:szCs w:val="26"/>
          <w:lang w:val="en-IN" w:eastAsia="en-IN" w:bidi="ml-IN"/>
        </w:rPr>
      </w:pPr>
      <w:r>
        <w:rPr>
          <w:sz w:val="26"/>
          <w:szCs w:val="26"/>
          <w:lang w:val="en-IN" w:eastAsia="en-IN" w:bidi="ml-IN"/>
        </w:rPr>
        <w:t xml:space="preserve"> fi</w:t>
      </w:r>
    </w:p>
    <w:p w14:paraId="368D39A8" w14:textId="77777777" w:rsidR="00D65AE4" w:rsidRDefault="00D65AE4">
      <w:pPr>
        <w:suppressAutoHyphens/>
        <w:spacing w:after="160" w:line="259" w:lineRule="auto"/>
        <w:rPr>
          <w:sz w:val="26"/>
          <w:szCs w:val="26"/>
          <w:lang w:val="en-IN" w:eastAsia="en-IN" w:bidi="ml-IN"/>
        </w:rPr>
      </w:pPr>
    </w:p>
    <w:p w14:paraId="62E9B965" w14:textId="77777777" w:rsidR="00D65AE4" w:rsidRDefault="0013507C">
      <w:pPr>
        <w:suppressAutoHyphens/>
        <w:spacing w:after="160" w:line="259" w:lineRule="auto"/>
        <w:rPr>
          <w:b/>
          <w:sz w:val="28"/>
          <w:szCs w:val="28"/>
          <w:u w:val="single"/>
          <w:lang w:val="en-IN" w:eastAsia="en-IN" w:bidi="ml-IN"/>
        </w:rPr>
      </w:pPr>
      <w:r>
        <w:rPr>
          <w:b/>
          <w:sz w:val="28"/>
          <w:szCs w:val="28"/>
          <w:u w:val="single"/>
          <w:lang w:val="en-IN" w:eastAsia="en-IN" w:bidi="ml-IN"/>
        </w:rPr>
        <w:t>Output Screenshot</w:t>
      </w:r>
    </w:p>
    <w:p w14:paraId="3B7A4FF4" w14:textId="77777777" w:rsidR="00D65AE4" w:rsidRDefault="0013507C">
      <w:pPr>
        <w:suppressAutoHyphens/>
        <w:spacing w:after="160" w:line="259" w:lineRule="auto"/>
        <w:rPr>
          <w:b/>
          <w:sz w:val="28"/>
          <w:szCs w:val="28"/>
          <w:u w:val="single"/>
          <w:lang w:val="en-IN" w:eastAsia="en-IN" w:bidi="ml-IN"/>
        </w:rPr>
      </w:pPr>
      <w:r>
        <w:rPr>
          <w:noProof/>
        </w:rPr>
        <w:drawing>
          <wp:anchor distT="0" distB="0" distL="0" distR="0" simplePos="0" relativeHeight="251712512" behindDoc="0" locked="0" layoutInCell="1" allowOverlap="1" wp14:anchorId="1E484F5B" wp14:editId="571910E0">
            <wp:simplePos x="0" y="0"/>
            <wp:positionH relativeFrom="column">
              <wp:posOffset>9525</wp:posOffset>
            </wp:positionH>
            <wp:positionV relativeFrom="paragraph">
              <wp:posOffset>635</wp:posOffset>
            </wp:positionV>
            <wp:extent cx="4619625" cy="1895475"/>
            <wp:effectExtent l="0" t="0" r="0" b="0"/>
            <wp:wrapSquare wrapText="largest"/>
            <wp:docPr id="128206297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62976" name="Image1"/>
                    <pic:cNvPicPr>
                      <a:picLocks noChangeAspect="1" noChangeArrowheads="1"/>
                    </pic:cNvPicPr>
                  </pic:nvPicPr>
                  <pic:blipFill>
                    <a:blip r:embed="rId138"/>
                    <a:stretch>
                      <a:fillRect/>
                    </a:stretch>
                  </pic:blipFill>
                  <pic:spPr bwMode="auto">
                    <a:xfrm>
                      <a:off x="0" y="0"/>
                      <a:ext cx="4619625" cy="1895475"/>
                    </a:xfrm>
                    <a:prstGeom prst="rect">
                      <a:avLst/>
                    </a:prstGeom>
                  </pic:spPr>
                </pic:pic>
              </a:graphicData>
            </a:graphic>
          </wp:anchor>
        </w:drawing>
      </w:r>
    </w:p>
    <w:p w14:paraId="5E5A0B92" w14:textId="77777777" w:rsidR="00D65AE4" w:rsidRDefault="00D65AE4">
      <w:pPr>
        <w:suppressAutoHyphens/>
        <w:spacing w:after="160" w:line="259" w:lineRule="auto"/>
        <w:rPr>
          <w:b/>
          <w:sz w:val="28"/>
          <w:szCs w:val="28"/>
          <w:u w:val="single"/>
          <w:lang w:val="en-IN" w:eastAsia="en-IN" w:bidi="ml-IN"/>
        </w:rPr>
      </w:pPr>
    </w:p>
    <w:p w14:paraId="3F7AC844" w14:textId="77777777" w:rsidR="00D65AE4" w:rsidRDefault="00D65AE4">
      <w:pPr>
        <w:suppressAutoHyphens/>
        <w:spacing w:after="160" w:line="259" w:lineRule="auto"/>
        <w:rPr>
          <w:b/>
          <w:sz w:val="28"/>
          <w:szCs w:val="28"/>
          <w:u w:val="single"/>
          <w:lang w:val="en-IN" w:eastAsia="en-IN" w:bidi="ml-IN"/>
        </w:rPr>
      </w:pPr>
    </w:p>
    <w:p w14:paraId="6461A594" w14:textId="77777777" w:rsidR="00D65AE4" w:rsidRDefault="00D65AE4">
      <w:pPr>
        <w:suppressAutoHyphens/>
        <w:spacing w:after="160" w:line="259" w:lineRule="auto"/>
        <w:jc w:val="center"/>
        <w:rPr>
          <w:rFonts w:ascii="Calibri" w:eastAsia="Calibri" w:hAnsi="Calibri" w:cs="Calibri"/>
          <w:sz w:val="22"/>
          <w:szCs w:val="22"/>
          <w:lang w:val="en-IN" w:eastAsia="en-IN" w:bidi="ml-IN"/>
        </w:rPr>
      </w:pPr>
    </w:p>
    <w:p w14:paraId="111A068B" w14:textId="10A9D957" w:rsidR="00A77B3E" w:rsidRDefault="00A77B3E"/>
    <w:p w14:paraId="5F039C6B" w14:textId="2894AF75" w:rsidR="003502B2" w:rsidRDefault="003502B2"/>
    <w:p w14:paraId="6B1BD545" w14:textId="25D1B9FE" w:rsidR="003502B2" w:rsidRDefault="003502B2"/>
    <w:p w14:paraId="79D91DE9" w14:textId="195D6F47" w:rsidR="003502B2" w:rsidRDefault="003502B2"/>
    <w:p w14:paraId="3082C58B" w14:textId="23E13BAA" w:rsidR="003502B2" w:rsidRDefault="003502B2"/>
    <w:p w14:paraId="12BABE41" w14:textId="212180C2" w:rsidR="003502B2" w:rsidRDefault="003502B2"/>
    <w:p w14:paraId="1D554E59" w14:textId="6CAB64D3" w:rsidR="003502B2" w:rsidRDefault="003502B2"/>
    <w:p w14:paraId="0647F136" w14:textId="10FD5027" w:rsidR="003502B2" w:rsidRDefault="003502B2"/>
    <w:p w14:paraId="60F8B019" w14:textId="3F88974F" w:rsidR="003502B2" w:rsidRDefault="003502B2"/>
    <w:p w14:paraId="76217E93" w14:textId="7E01B52D" w:rsidR="003502B2" w:rsidRDefault="003502B2"/>
    <w:p w14:paraId="22906F38" w14:textId="1A07722A" w:rsidR="003502B2" w:rsidRDefault="003502B2"/>
    <w:p w14:paraId="2AB37F4A" w14:textId="4326FF0B" w:rsidR="003502B2" w:rsidRDefault="003502B2"/>
    <w:p w14:paraId="4A131593" w14:textId="592F744E" w:rsidR="003502B2" w:rsidRDefault="003502B2"/>
    <w:p w14:paraId="0C8DAE41" w14:textId="3262A5E4" w:rsidR="003502B2" w:rsidRDefault="003502B2"/>
    <w:p w14:paraId="0D82F11A" w14:textId="77777777" w:rsidR="003502B2" w:rsidRDefault="003502B2"/>
    <w:p w14:paraId="2E79CBED" w14:textId="07C200E0" w:rsidR="00D65AE4" w:rsidRDefault="00884F8D">
      <w:pPr>
        <w:pBdr>
          <w:top w:val="single" w:sz="8" w:space="2" w:color="000001"/>
        </w:pBdr>
        <w:spacing w:after="160" w:line="259" w:lineRule="auto"/>
        <w:rPr>
          <w:rFonts w:ascii="Calibri" w:eastAsia="Calibri" w:hAnsi="Calibri" w:cs="Calibri"/>
          <w:sz w:val="22"/>
          <w:szCs w:val="22"/>
          <w:lang w:val="en-IN" w:eastAsia="zh-CN" w:bidi="hi-IN"/>
        </w:rPr>
      </w:pPr>
      <w:r>
        <w:rPr>
          <w:noProof/>
        </w:rPr>
        <w:lastRenderedPageBreak/>
        <mc:AlternateContent>
          <mc:Choice Requires="wps">
            <w:drawing>
              <wp:anchor distT="0" distB="0" distL="114300" distR="114300" simplePos="0" relativeHeight="251713536" behindDoc="0" locked="0" layoutInCell="1" allowOverlap="1" wp14:anchorId="77A951C4" wp14:editId="19986E09">
                <wp:simplePos x="0" y="0"/>
                <wp:positionH relativeFrom="column">
                  <wp:posOffset>3924300</wp:posOffset>
                </wp:positionH>
                <wp:positionV relativeFrom="paragraph">
                  <wp:posOffset>241300</wp:posOffset>
                </wp:positionV>
                <wp:extent cx="2346325" cy="1574800"/>
                <wp:effectExtent l="15240" t="14605" r="10160" b="10795"/>
                <wp:wrapSquare wrapText="bothSides"/>
                <wp:docPr id="1547274053" name="Imag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1574800"/>
                        </a:xfrm>
                        <a:prstGeom prst="rect">
                          <a:avLst/>
                        </a:prstGeom>
                        <a:solidFill>
                          <a:srgbClr val="FFFFFF"/>
                        </a:solidFill>
                        <a:ln w="12573">
                          <a:solidFill>
                            <a:srgbClr val="C0504D"/>
                          </a:solidFill>
                          <a:miter lim="800000"/>
                          <a:headEnd/>
                          <a:tailEnd/>
                        </a:ln>
                      </wps:spPr>
                      <wps:txbx>
                        <w:txbxContent>
                          <w:p w14:paraId="17BC53CC" w14:textId="77777777" w:rsidR="00D65AE4" w:rsidRDefault="00D65AE4">
                            <w:pPr>
                              <w:pStyle w:val="FrameContents"/>
                              <w:spacing w:line="240" w:lineRule="exact"/>
                            </w:pPr>
                          </w:p>
                          <w:p w14:paraId="2EE76E16" w14:textId="77777777" w:rsidR="00D65AE4" w:rsidRDefault="0013507C">
                            <w:pPr>
                              <w:pStyle w:val="FrameContents"/>
                              <w:spacing w:line="240" w:lineRule="exact"/>
                            </w:pPr>
                            <w:r>
                              <w:rPr>
                                <w:b/>
                                <w:color w:val="000000"/>
                              </w:rPr>
                              <w:t>Name: Neha Antony</w:t>
                            </w:r>
                          </w:p>
                          <w:p w14:paraId="7F770593" w14:textId="77777777" w:rsidR="00D65AE4" w:rsidRDefault="0013507C">
                            <w:pPr>
                              <w:pStyle w:val="FrameContents"/>
                              <w:spacing w:line="240" w:lineRule="exact"/>
                            </w:pPr>
                            <w:r>
                              <w:rPr>
                                <w:b/>
                                <w:color w:val="000000"/>
                              </w:rPr>
                              <w:t>Roll No:23</w:t>
                            </w:r>
                          </w:p>
                          <w:p w14:paraId="141DD277" w14:textId="77777777" w:rsidR="00D65AE4" w:rsidRDefault="0013507C">
                            <w:pPr>
                              <w:pStyle w:val="FrameContents"/>
                              <w:spacing w:line="240" w:lineRule="exact"/>
                            </w:pPr>
                            <w:proofErr w:type="spellStart"/>
                            <w:r>
                              <w:rPr>
                                <w:b/>
                                <w:color w:val="000000"/>
                              </w:rPr>
                              <w:t>Batch:MCA-B</w:t>
                            </w:r>
                            <w:proofErr w:type="spellEnd"/>
                          </w:p>
                          <w:p w14:paraId="571FCEA9" w14:textId="77777777" w:rsidR="00D65AE4" w:rsidRDefault="0013507C">
                            <w:pPr>
                              <w:pStyle w:val="FrameContents"/>
                              <w:spacing w:line="240" w:lineRule="exact"/>
                            </w:pPr>
                            <w:r>
                              <w:rPr>
                                <w:b/>
                                <w:color w:val="000000"/>
                              </w:rPr>
                              <w:t>Date:12-05-2022</w:t>
                            </w:r>
                          </w:p>
                          <w:p w14:paraId="7A480268" w14:textId="77777777" w:rsidR="00D65AE4" w:rsidRDefault="00D65AE4">
                            <w:pPr>
                              <w:pStyle w:val="FrameContents"/>
                              <w:spacing w:line="240" w:lineRule="exact"/>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7A951C4" id="_x0000_s1049" type="#_x0000_t202" style="position:absolute;margin-left:309pt;margin-top:19pt;width:184.75pt;height:124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" strokecolor="#c0504d" strokeweight=".99pt">
                <v:textbox>
                  <w:txbxContent>
                    <w:p w14:paraId="17BC53CC" w14:textId="77777777" w:rsidR="00D65AE4" w:rsidRDefault="00D65AE4">
                      <w:pPr>
                        <w:pStyle w:val="FrameContents"/>
                        <w:spacing w:line="240" w:lineRule="exact"/>
                      </w:pPr>
                    </w:p>
                    <w:p w14:paraId="2EE76E16" w14:textId="77777777" w:rsidR="00D65AE4" w:rsidRDefault="0013507C">
                      <w:pPr>
                        <w:pStyle w:val="FrameContents"/>
                        <w:spacing w:line="240" w:lineRule="exact"/>
                      </w:pPr>
                      <w:r>
                        <w:rPr>
                          <w:b/>
                          <w:color w:val="000000"/>
                        </w:rPr>
                        <w:t>Name: Neha Antony</w:t>
                      </w:r>
                    </w:p>
                    <w:p w14:paraId="7F770593" w14:textId="77777777" w:rsidR="00D65AE4" w:rsidRDefault="0013507C">
                      <w:pPr>
                        <w:pStyle w:val="FrameContents"/>
                        <w:spacing w:line="240" w:lineRule="exact"/>
                      </w:pPr>
                      <w:r>
                        <w:rPr>
                          <w:b/>
                          <w:color w:val="000000"/>
                        </w:rPr>
                        <w:t>Roll No:23</w:t>
                      </w:r>
                    </w:p>
                    <w:p w14:paraId="141DD277" w14:textId="77777777" w:rsidR="00D65AE4" w:rsidRDefault="0013507C">
                      <w:pPr>
                        <w:pStyle w:val="FrameContents"/>
                        <w:spacing w:line="240" w:lineRule="exact"/>
                      </w:pPr>
                      <w:proofErr w:type="spellStart"/>
                      <w:r>
                        <w:rPr>
                          <w:b/>
                          <w:color w:val="000000"/>
                        </w:rPr>
                        <w:t>Batch:MCA-B</w:t>
                      </w:r>
                      <w:proofErr w:type="spellEnd"/>
                    </w:p>
                    <w:p w14:paraId="571FCEA9" w14:textId="77777777" w:rsidR="00D65AE4" w:rsidRDefault="0013507C">
                      <w:pPr>
                        <w:pStyle w:val="FrameContents"/>
                        <w:spacing w:line="240" w:lineRule="exact"/>
                      </w:pPr>
                      <w:r>
                        <w:rPr>
                          <w:b/>
                          <w:color w:val="000000"/>
                        </w:rPr>
                        <w:t>Date:12-05-2022</w:t>
                      </w:r>
                    </w:p>
                    <w:p w14:paraId="7A480268" w14:textId="77777777" w:rsidR="00D65AE4" w:rsidRDefault="00D65AE4">
                      <w:pPr>
                        <w:pStyle w:val="FrameContents"/>
                        <w:spacing w:line="240" w:lineRule="exact"/>
                      </w:pPr>
                    </w:p>
                  </w:txbxContent>
                </v:textbox>
                <w10:wrap type="square"/>
              </v:shape>
            </w:pict>
          </mc:Fallback>
        </mc:AlternateContent>
      </w:r>
    </w:p>
    <w:p w14:paraId="11911D3D" w14:textId="77777777" w:rsidR="00D65AE4" w:rsidRDefault="0013507C">
      <w:pPr>
        <w:spacing w:after="160" w:line="259" w:lineRule="auto"/>
        <w:jc w:val="both"/>
        <w:rPr>
          <w:rFonts w:ascii="Calibri" w:eastAsia="Calibri" w:hAnsi="Calibri" w:cs="Calibri"/>
          <w:b/>
          <w:sz w:val="28"/>
          <w:szCs w:val="28"/>
          <w:u w:val="single"/>
          <w:lang w:val="en-IN" w:eastAsia="zh-CN" w:bidi="hi-IN"/>
        </w:rPr>
      </w:pPr>
      <w:r>
        <w:rPr>
          <w:rFonts w:ascii="Calibri" w:eastAsia="Calibri" w:hAnsi="Calibri" w:cs="Calibri"/>
          <w:b/>
          <w:color w:val="C55911"/>
          <w:sz w:val="28"/>
          <w:szCs w:val="28"/>
          <w:u w:val="single"/>
          <w:lang w:val="en-IN" w:eastAsia="zh-CN" w:bidi="hi-IN"/>
        </w:rPr>
        <w:t>NETWORKING &amp; SYSTEM ADMINISTRATION LAB</w:t>
      </w:r>
    </w:p>
    <w:p w14:paraId="071B7459" w14:textId="77777777" w:rsidR="00D65AE4" w:rsidRDefault="00D65AE4">
      <w:pPr>
        <w:spacing w:after="160" w:line="259" w:lineRule="auto"/>
        <w:rPr>
          <w:rFonts w:ascii="Calibri" w:eastAsia="Calibri" w:hAnsi="Calibri" w:cs="Calibri"/>
          <w:sz w:val="22"/>
          <w:szCs w:val="22"/>
          <w:lang w:val="en-IN" w:eastAsia="zh-CN" w:bidi="hi-IN"/>
        </w:rPr>
      </w:pPr>
    </w:p>
    <w:p w14:paraId="73681AAE" w14:textId="77777777" w:rsidR="003502B2" w:rsidRPr="00457B38" w:rsidRDefault="003502B2" w:rsidP="003502B2">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6EAD0AD1" w14:textId="77777777" w:rsidR="00D65AE4" w:rsidRDefault="0013507C">
      <w:pPr>
        <w:spacing w:after="160" w:line="259" w:lineRule="auto"/>
        <w:rPr>
          <w:rFonts w:ascii="Calibri" w:eastAsia="Calibri" w:hAnsi="Calibri" w:cs="Calibri"/>
          <w:sz w:val="28"/>
          <w:szCs w:val="28"/>
          <w:lang w:val="en-IN" w:eastAsia="zh-CN" w:bidi="hi-IN"/>
        </w:rPr>
      </w:pPr>
      <w:r>
        <w:rPr>
          <w:sz w:val="28"/>
          <w:szCs w:val="28"/>
          <w:lang w:val="en-IN" w:eastAsia="zh-CN" w:bidi="hi-IN"/>
        </w:rPr>
        <w:t xml:space="preserve">Write a </w:t>
      </w:r>
      <w:proofErr w:type="spellStart"/>
      <w:r>
        <w:rPr>
          <w:sz w:val="28"/>
          <w:szCs w:val="28"/>
          <w:lang w:val="en-IN" w:eastAsia="zh-CN" w:bidi="hi-IN"/>
        </w:rPr>
        <w:t>shellscript</w:t>
      </w:r>
      <w:proofErr w:type="spellEnd"/>
      <w:r>
        <w:rPr>
          <w:sz w:val="28"/>
          <w:szCs w:val="28"/>
          <w:lang w:val="en-IN" w:eastAsia="zh-CN" w:bidi="hi-IN"/>
        </w:rPr>
        <w:t xml:space="preserve"> program to find the sum of all the digits in a number</w:t>
      </w:r>
    </w:p>
    <w:p w14:paraId="7F84DC4C" w14:textId="77777777" w:rsidR="00D65AE4" w:rsidRDefault="00D65AE4">
      <w:pPr>
        <w:spacing w:after="160" w:line="259" w:lineRule="auto"/>
        <w:rPr>
          <w:sz w:val="22"/>
          <w:szCs w:val="22"/>
          <w:lang w:val="en-IN" w:eastAsia="zh-CN" w:bidi="hi-IN"/>
        </w:rPr>
      </w:pPr>
    </w:p>
    <w:p w14:paraId="270450DD" w14:textId="77777777" w:rsidR="00D65AE4" w:rsidRDefault="0013507C">
      <w:pPr>
        <w:spacing w:after="160" w:line="259" w:lineRule="auto"/>
        <w:rPr>
          <w:rFonts w:ascii="Calibri" w:eastAsia="Calibri" w:hAnsi="Calibri" w:cs="Calibri"/>
          <w:sz w:val="22"/>
          <w:szCs w:val="22"/>
          <w:lang w:val="en-IN" w:eastAsia="zh-CN" w:bidi="hi-IN"/>
        </w:rPr>
      </w:pPr>
      <w:r>
        <w:rPr>
          <w:b/>
          <w:sz w:val="28"/>
          <w:szCs w:val="28"/>
          <w:u w:val="single"/>
          <w:lang w:val="en-IN" w:eastAsia="zh-CN" w:bidi="hi-IN"/>
        </w:rPr>
        <w:t>Procedure</w:t>
      </w:r>
    </w:p>
    <w:p w14:paraId="6B9EEE7F" w14:textId="77777777" w:rsidR="00D65AE4" w:rsidRDefault="0013507C">
      <w:pPr>
        <w:spacing w:after="160" w:line="259" w:lineRule="auto"/>
        <w:rPr>
          <w:sz w:val="28"/>
          <w:szCs w:val="28"/>
          <w:lang w:val="en-IN" w:eastAsia="zh-CN" w:bidi="hi-IN"/>
        </w:rPr>
      </w:pPr>
      <w:r>
        <w:rPr>
          <w:sz w:val="28"/>
          <w:szCs w:val="28"/>
          <w:lang w:val="en-IN" w:eastAsia="zh-CN" w:bidi="hi-IN"/>
        </w:rPr>
        <w:t>#!/bin/bash</w:t>
      </w:r>
    </w:p>
    <w:p w14:paraId="4B307187" w14:textId="77777777" w:rsidR="00D65AE4" w:rsidRDefault="0013507C">
      <w:pPr>
        <w:spacing w:after="160" w:line="259" w:lineRule="auto"/>
        <w:rPr>
          <w:sz w:val="28"/>
          <w:szCs w:val="28"/>
          <w:lang w:val="en-IN" w:eastAsia="zh-CN" w:bidi="hi-IN"/>
        </w:rPr>
      </w:pPr>
      <w:r>
        <w:rPr>
          <w:sz w:val="28"/>
          <w:szCs w:val="28"/>
          <w:lang w:val="en-IN" w:eastAsia="zh-CN" w:bidi="hi-IN"/>
        </w:rPr>
        <w:t>echo "Enter the number"</w:t>
      </w:r>
    </w:p>
    <w:p w14:paraId="1C801765" w14:textId="77777777" w:rsidR="00D65AE4" w:rsidRDefault="0013507C">
      <w:pPr>
        <w:spacing w:after="160" w:line="259" w:lineRule="auto"/>
        <w:rPr>
          <w:sz w:val="28"/>
          <w:szCs w:val="28"/>
          <w:lang w:val="en-IN" w:eastAsia="zh-CN" w:bidi="hi-IN"/>
        </w:rPr>
      </w:pPr>
      <w:r>
        <w:rPr>
          <w:sz w:val="28"/>
          <w:szCs w:val="28"/>
          <w:lang w:val="en-IN" w:eastAsia="zh-CN" w:bidi="hi-IN"/>
        </w:rPr>
        <w:t>read a</w:t>
      </w:r>
    </w:p>
    <w:p w14:paraId="790E3EE0" w14:textId="77777777" w:rsidR="00D65AE4" w:rsidRDefault="0013507C">
      <w:pPr>
        <w:spacing w:after="160" w:line="259" w:lineRule="auto"/>
        <w:rPr>
          <w:sz w:val="28"/>
          <w:szCs w:val="28"/>
          <w:lang w:val="en-IN" w:eastAsia="zh-CN" w:bidi="hi-IN"/>
        </w:rPr>
      </w:pPr>
      <w:r>
        <w:rPr>
          <w:sz w:val="28"/>
          <w:szCs w:val="28"/>
          <w:lang w:val="en-IN" w:eastAsia="zh-CN" w:bidi="hi-IN"/>
        </w:rPr>
        <w:t>while [ $a -ne 0 ]</w:t>
      </w:r>
    </w:p>
    <w:p w14:paraId="328F18A1" w14:textId="77777777" w:rsidR="00D65AE4" w:rsidRDefault="0013507C">
      <w:pPr>
        <w:spacing w:after="160" w:line="259" w:lineRule="auto"/>
        <w:rPr>
          <w:sz w:val="28"/>
          <w:szCs w:val="28"/>
          <w:lang w:val="en-IN" w:eastAsia="zh-CN" w:bidi="hi-IN"/>
        </w:rPr>
      </w:pPr>
      <w:r>
        <w:rPr>
          <w:sz w:val="28"/>
          <w:szCs w:val="28"/>
          <w:lang w:val="en-IN" w:eastAsia="zh-CN" w:bidi="hi-IN"/>
        </w:rPr>
        <w:t xml:space="preserve">do </w:t>
      </w:r>
    </w:p>
    <w:p w14:paraId="36B098B4" w14:textId="77777777" w:rsidR="00D65AE4" w:rsidRDefault="0013507C">
      <w:pPr>
        <w:spacing w:after="160" w:line="259" w:lineRule="auto"/>
        <w:rPr>
          <w:sz w:val="28"/>
          <w:szCs w:val="28"/>
          <w:lang w:val="en-IN" w:eastAsia="zh-CN" w:bidi="hi-IN"/>
        </w:rPr>
      </w:pPr>
      <w:r>
        <w:rPr>
          <w:sz w:val="28"/>
          <w:szCs w:val="28"/>
          <w:lang w:val="en-IN" w:eastAsia="zh-CN" w:bidi="hi-IN"/>
        </w:rPr>
        <w:t>r=$((a%10))</w:t>
      </w:r>
    </w:p>
    <w:p w14:paraId="2FDEFE6B" w14:textId="77777777" w:rsidR="00D65AE4" w:rsidRDefault="0013507C">
      <w:pPr>
        <w:spacing w:after="160" w:line="259" w:lineRule="auto"/>
        <w:rPr>
          <w:sz w:val="28"/>
          <w:szCs w:val="28"/>
          <w:lang w:val="en-IN" w:eastAsia="zh-CN" w:bidi="hi-IN"/>
        </w:rPr>
      </w:pPr>
      <w:r>
        <w:rPr>
          <w:sz w:val="28"/>
          <w:szCs w:val="28"/>
          <w:lang w:val="en-IN" w:eastAsia="zh-CN" w:bidi="hi-IN"/>
        </w:rPr>
        <w:t>s=$((</w:t>
      </w:r>
      <w:proofErr w:type="spellStart"/>
      <w:r>
        <w:rPr>
          <w:sz w:val="28"/>
          <w:szCs w:val="28"/>
          <w:lang w:val="en-IN" w:eastAsia="zh-CN" w:bidi="hi-IN"/>
        </w:rPr>
        <w:t>s+r</w:t>
      </w:r>
      <w:proofErr w:type="spellEnd"/>
      <w:r>
        <w:rPr>
          <w:sz w:val="28"/>
          <w:szCs w:val="28"/>
          <w:lang w:val="en-IN" w:eastAsia="zh-CN" w:bidi="hi-IN"/>
        </w:rPr>
        <w:t>))</w:t>
      </w:r>
    </w:p>
    <w:p w14:paraId="18D31E39" w14:textId="77777777" w:rsidR="00D65AE4" w:rsidRDefault="0013507C">
      <w:pPr>
        <w:spacing w:after="160" w:line="259" w:lineRule="auto"/>
        <w:rPr>
          <w:sz w:val="28"/>
          <w:szCs w:val="28"/>
          <w:lang w:val="en-IN" w:eastAsia="zh-CN" w:bidi="hi-IN"/>
        </w:rPr>
      </w:pPr>
      <w:r>
        <w:rPr>
          <w:sz w:val="28"/>
          <w:szCs w:val="28"/>
          <w:lang w:val="en-IN" w:eastAsia="zh-CN" w:bidi="hi-IN"/>
        </w:rPr>
        <w:t>a=$((a/10))</w:t>
      </w:r>
    </w:p>
    <w:p w14:paraId="763B31E4" w14:textId="77777777" w:rsidR="00D65AE4" w:rsidRDefault="0013507C">
      <w:pPr>
        <w:spacing w:after="160" w:line="259" w:lineRule="auto"/>
        <w:rPr>
          <w:sz w:val="28"/>
          <w:szCs w:val="28"/>
          <w:lang w:val="en-IN" w:eastAsia="zh-CN" w:bidi="hi-IN"/>
        </w:rPr>
      </w:pPr>
      <w:r>
        <w:rPr>
          <w:sz w:val="28"/>
          <w:szCs w:val="28"/>
          <w:lang w:val="en-IN" w:eastAsia="zh-CN" w:bidi="hi-IN"/>
        </w:rPr>
        <w:t>done</w:t>
      </w:r>
    </w:p>
    <w:p w14:paraId="57F5F914" w14:textId="77777777" w:rsidR="00D65AE4" w:rsidRDefault="0013507C">
      <w:pPr>
        <w:spacing w:after="160" w:line="259" w:lineRule="auto"/>
        <w:rPr>
          <w:sz w:val="28"/>
          <w:szCs w:val="28"/>
          <w:lang w:val="en-IN" w:eastAsia="zh-CN" w:bidi="hi-IN"/>
        </w:rPr>
      </w:pPr>
      <w:r>
        <w:rPr>
          <w:sz w:val="28"/>
          <w:szCs w:val="28"/>
          <w:lang w:val="en-IN" w:eastAsia="zh-CN" w:bidi="hi-IN"/>
        </w:rPr>
        <w:t>echo "Sum of digit = "$s</w:t>
      </w:r>
    </w:p>
    <w:p w14:paraId="12615AD8" w14:textId="77777777" w:rsidR="00D65AE4" w:rsidRDefault="00D65AE4">
      <w:pPr>
        <w:spacing w:after="160" w:line="259" w:lineRule="auto"/>
        <w:rPr>
          <w:sz w:val="28"/>
          <w:szCs w:val="28"/>
          <w:lang w:val="en-IN" w:eastAsia="zh-CN" w:bidi="hi-IN"/>
        </w:rPr>
      </w:pPr>
    </w:p>
    <w:p w14:paraId="3BE6DD7F" w14:textId="77777777" w:rsidR="00D65AE4" w:rsidRDefault="0013507C">
      <w:pPr>
        <w:spacing w:after="160" w:line="259" w:lineRule="auto"/>
        <w:rPr>
          <w:b/>
          <w:sz w:val="28"/>
          <w:szCs w:val="28"/>
          <w:u w:val="single"/>
          <w:lang w:val="en-IN" w:eastAsia="zh-CN" w:bidi="hi-IN"/>
        </w:rPr>
      </w:pPr>
      <w:bookmarkStart w:id="24" w:name="_heading=h.gjdgxs_1"/>
      <w:bookmarkEnd w:id="24"/>
      <w:r>
        <w:rPr>
          <w:b/>
          <w:sz w:val="28"/>
          <w:szCs w:val="28"/>
          <w:u w:val="single"/>
          <w:lang w:val="en-IN" w:eastAsia="zh-CN" w:bidi="hi-IN"/>
        </w:rPr>
        <w:t>Output Screenshot</w:t>
      </w:r>
    </w:p>
    <w:p w14:paraId="36F124C8" w14:textId="3FB2F208" w:rsidR="003502B2" w:rsidRDefault="003502B2">
      <w:pPr>
        <w:spacing w:after="160" w:line="259" w:lineRule="auto"/>
        <w:jc w:val="center"/>
        <w:rPr>
          <w:rFonts w:ascii="Calibri" w:eastAsia="Calibri" w:hAnsi="Calibri" w:cs="Calibri"/>
          <w:sz w:val="22"/>
          <w:szCs w:val="22"/>
          <w:lang w:val="en-IN" w:eastAsia="zh-CN" w:bidi="hi-IN"/>
        </w:rPr>
      </w:pPr>
      <w:r>
        <w:rPr>
          <w:noProof/>
        </w:rPr>
        <w:drawing>
          <wp:anchor distT="0" distB="0" distL="0" distR="0" simplePos="0" relativeHeight="251664896" behindDoc="0" locked="0" layoutInCell="1" allowOverlap="1" wp14:anchorId="35B2B7BA" wp14:editId="0F591A46">
            <wp:simplePos x="0" y="0"/>
            <wp:positionH relativeFrom="column">
              <wp:posOffset>-371475</wp:posOffset>
            </wp:positionH>
            <wp:positionV relativeFrom="paragraph">
              <wp:posOffset>288290</wp:posOffset>
            </wp:positionV>
            <wp:extent cx="6219825" cy="695325"/>
            <wp:effectExtent l="0" t="0" r="0" b="0"/>
            <wp:wrapSquare wrapText="largest"/>
            <wp:docPr id="1455529589"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29589" name="Image1"/>
                    <pic:cNvPicPr>
                      <a:picLocks noChangeAspect="1" noChangeArrowheads="1"/>
                    </pic:cNvPicPr>
                  </pic:nvPicPr>
                  <pic:blipFill>
                    <a:blip r:embed="rId139"/>
                    <a:stretch>
                      <a:fillRect/>
                    </a:stretch>
                  </pic:blipFill>
                  <pic:spPr bwMode="auto">
                    <a:xfrm>
                      <a:off x="0" y="0"/>
                      <a:ext cx="6219825" cy="695325"/>
                    </a:xfrm>
                    <a:prstGeom prst="rect">
                      <a:avLst/>
                    </a:prstGeom>
                  </pic:spPr>
                </pic:pic>
              </a:graphicData>
            </a:graphic>
          </wp:anchor>
        </w:drawing>
      </w:r>
    </w:p>
    <w:p w14:paraId="5B61AC34" w14:textId="40943BA4" w:rsidR="003502B2" w:rsidRDefault="003502B2">
      <w:pPr>
        <w:spacing w:after="160" w:line="259" w:lineRule="auto"/>
        <w:jc w:val="center"/>
        <w:rPr>
          <w:rFonts w:ascii="Calibri" w:eastAsia="Calibri" w:hAnsi="Calibri" w:cs="Calibri"/>
          <w:sz w:val="22"/>
          <w:szCs w:val="22"/>
          <w:lang w:val="en-IN" w:eastAsia="zh-CN" w:bidi="hi-IN"/>
        </w:rPr>
      </w:pPr>
    </w:p>
    <w:p w14:paraId="355B4D30" w14:textId="1C6B685E" w:rsidR="003502B2" w:rsidRDefault="003502B2">
      <w:pPr>
        <w:spacing w:after="160" w:line="259" w:lineRule="auto"/>
        <w:jc w:val="center"/>
        <w:rPr>
          <w:rFonts w:ascii="Calibri" w:eastAsia="Calibri" w:hAnsi="Calibri" w:cs="Calibri"/>
          <w:sz w:val="22"/>
          <w:szCs w:val="22"/>
          <w:lang w:val="en-IN" w:eastAsia="zh-CN" w:bidi="hi-IN"/>
        </w:rPr>
      </w:pPr>
    </w:p>
    <w:p w14:paraId="291FB9C3" w14:textId="645DF236" w:rsidR="003502B2" w:rsidRDefault="003502B2">
      <w:pPr>
        <w:spacing w:after="160" w:line="259" w:lineRule="auto"/>
        <w:jc w:val="center"/>
        <w:rPr>
          <w:rFonts w:ascii="Calibri" w:eastAsia="Calibri" w:hAnsi="Calibri" w:cs="Calibri"/>
          <w:sz w:val="22"/>
          <w:szCs w:val="22"/>
          <w:lang w:val="en-IN" w:eastAsia="zh-CN" w:bidi="hi-IN"/>
        </w:rPr>
      </w:pPr>
    </w:p>
    <w:p w14:paraId="71DB4F70" w14:textId="1C24CF54" w:rsidR="003502B2" w:rsidRDefault="003502B2">
      <w:pPr>
        <w:spacing w:after="160" w:line="259" w:lineRule="auto"/>
        <w:jc w:val="center"/>
        <w:rPr>
          <w:rFonts w:ascii="Calibri" w:eastAsia="Calibri" w:hAnsi="Calibri" w:cs="Calibri"/>
          <w:sz w:val="22"/>
          <w:szCs w:val="22"/>
          <w:lang w:val="en-IN" w:eastAsia="zh-CN" w:bidi="hi-IN"/>
        </w:rPr>
      </w:pPr>
    </w:p>
    <w:p w14:paraId="1B9A209A" w14:textId="3A79001C" w:rsidR="003502B2" w:rsidRDefault="003502B2">
      <w:pPr>
        <w:spacing w:after="160" w:line="259" w:lineRule="auto"/>
        <w:jc w:val="center"/>
        <w:rPr>
          <w:rFonts w:ascii="Calibri" w:eastAsia="Calibri" w:hAnsi="Calibri" w:cs="Calibri"/>
          <w:sz w:val="22"/>
          <w:szCs w:val="22"/>
          <w:lang w:val="en-IN" w:eastAsia="zh-CN" w:bidi="hi-IN"/>
        </w:rPr>
      </w:pPr>
    </w:p>
    <w:p w14:paraId="4F0607BD" w14:textId="77777777" w:rsidR="008A21FD" w:rsidRDefault="008A21FD">
      <w:pPr>
        <w:spacing w:after="160" w:line="259" w:lineRule="auto"/>
        <w:jc w:val="center"/>
        <w:rPr>
          <w:rFonts w:ascii="Calibri" w:eastAsia="Calibri" w:hAnsi="Calibri" w:cs="Calibri"/>
          <w:sz w:val="22"/>
          <w:szCs w:val="22"/>
          <w:lang w:val="en-IN" w:eastAsia="zh-CN" w:bidi="hi-IN"/>
        </w:rPr>
      </w:pPr>
    </w:p>
    <w:p w14:paraId="1D82BDD0" w14:textId="77777777" w:rsidR="003502B2" w:rsidRDefault="003502B2">
      <w:pPr>
        <w:spacing w:after="160" w:line="259" w:lineRule="auto"/>
        <w:jc w:val="center"/>
        <w:rPr>
          <w:rFonts w:ascii="Calibri" w:eastAsia="Calibri" w:hAnsi="Calibri" w:cs="Calibri"/>
          <w:sz w:val="22"/>
          <w:szCs w:val="22"/>
          <w:lang w:val="en-IN" w:eastAsia="zh-CN" w:bidi="hi-IN"/>
        </w:rPr>
      </w:pPr>
    </w:p>
    <w:p w14:paraId="32E2DDD1" w14:textId="6CA4A070" w:rsidR="003502B2" w:rsidRDefault="003502B2">
      <w:pPr>
        <w:spacing w:after="160" w:line="259" w:lineRule="auto"/>
        <w:jc w:val="center"/>
        <w:rPr>
          <w:rFonts w:ascii="Calibri" w:eastAsia="Calibri" w:hAnsi="Calibri" w:cs="Calibri"/>
          <w:sz w:val="22"/>
          <w:szCs w:val="22"/>
          <w:lang w:val="en-IN" w:eastAsia="zh-CN" w:bidi="hi-IN"/>
        </w:rPr>
      </w:pPr>
    </w:p>
    <w:p w14:paraId="595F7D39" w14:textId="77777777" w:rsidR="003502B2" w:rsidRDefault="003502B2">
      <w:pPr>
        <w:spacing w:after="160" w:line="259" w:lineRule="auto"/>
        <w:jc w:val="center"/>
        <w:rPr>
          <w:rFonts w:ascii="Calibri" w:eastAsia="Calibri" w:hAnsi="Calibri" w:cs="Calibri"/>
          <w:sz w:val="22"/>
          <w:szCs w:val="22"/>
          <w:lang w:val="en-IN" w:eastAsia="zh-CN" w:bidi="hi-IN"/>
        </w:rPr>
      </w:pPr>
    </w:p>
    <w:p w14:paraId="22CC207D" w14:textId="67D70A4C" w:rsidR="00D65AE4" w:rsidRDefault="00D65AE4">
      <w:pPr>
        <w:spacing w:after="160" w:line="259" w:lineRule="auto"/>
        <w:jc w:val="center"/>
        <w:rPr>
          <w:rFonts w:ascii="Calibri" w:eastAsia="Calibri" w:hAnsi="Calibri" w:cs="Calibri"/>
          <w:sz w:val="22"/>
          <w:szCs w:val="22"/>
          <w:lang w:val="en-IN" w:eastAsia="zh-CN" w:bidi="hi-IN"/>
        </w:rPr>
      </w:pPr>
    </w:p>
    <w:p w14:paraId="0C071C9A" w14:textId="4743EDA4" w:rsidR="00D65AE4" w:rsidRDefault="00884F8D">
      <w:pPr>
        <w:pBdr>
          <w:top w:val="single" w:sz="8" w:space="2" w:color="000001"/>
        </w:pBdr>
        <w:spacing w:after="160" w:line="259" w:lineRule="auto"/>
        <w:rPr>
          <w:rFonts w:ascii="Calibri" w:eastAsia="Calibri" w:hAnsi="Calibri" w:cs="Calibri"/>
          <w:sz w:val="22"/>
          <w:szCs w:val="22"/>
          <w:lang w:val="en-IN" w:eastAsia="zh-CN" w:bidi="hi-IN"/>
        </w:rPr>
      </w:pPr>
      <w:r>
        <w:rPr>
          <w:noProof/>
        </w:rPr>
        <w:lastRenderedPageBreak/>
        <mc:AlternateContent>
          <mc:Choice Requires="wps">
            <w:drawing>
              <wp:anchor distT="0" distB="0" distL="114300" distR="114300" simplePos="0" relativeHeight="251715584" behindDoc="0" locked="0" layoutInCell="1" allowOverlap="1" wp14:anchorId="25D08894" wp14:editId="3531818E">
                <wp:simplePos x="0" y="0"/>
                <wp:positionH relativeFrom="column">
                  <wp:posOffset>3924300</wp:posOffset>
                </wp:positionH>
                <wp:positionV relativeFrom="paragraph">
                  <wp:posOffset>241300</wp:posOffset>
                </wp:positionV>
                <wp:extent cx="2346325" cy="1574800"/>
                <wp:effectExtent l="15240" t="14605" r="10160" b="10795"/>
                <wp:wrapSquare wrapText="bothSides"/>
                <wp:docPr id="1547274052" name="Image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325" cy="1574800"/>
                        </a:xfrm>
                        <a:prstGeom prst="rect">
                          <a:avLst/>
                        </a:prstGeom>
                        <a:solidFill>
                          <a:srgbClr val="FFFFFF"/>
                        </a:solidFill>
                        <a:ln w="12573">
                          <a:solidFill>
                            <a:srgbClr val="C0504D"/>
                          </a:solidFill>
                          <a:miter lim="800000"/>
                          <a:headEnd/>
                          <a:tailEnd/>
                        </a:ln>
                      </wps:spPr>
                      <wps:txbx>
                        <w:txbxContent>
                          <w:p w14:paraId="5B7FD642" w14:textId="77777777" w:rsidR="00D65AE4" w:rsidRDefault="00D65AE4">
                            <w:pPr>
                              <w:pStyle w:val="FrameContents"/>
                              <w:spacing w:line="240" w:lineRule="exact"/>
                            </w:pPr>
                          </w:p>
                          <w:p w14:paraId="524B9969" w14:textId="77777777" w:rsidR="00D65AE4" w:rsidRDefault="0013507C">
                            <w:pPr>
                              <w:pStyle w:val="FrameContents"/>
                              <w:spacing w:line="240" w:lineRule="exact"/>
                            </w:pPr>
                            <w:r>
                              <w:rPr>
                                <w:b/>
                                <w:color w:val="000000"/>
                              </w:rPr>
                              <w:t>Name: Neha Antony</w:t>
                            </w:r>
                          </w:p>
                          <w:p w14:paraId="39493F84" w14:textId="77777777" w:rsidR="00D65AE4" w:rsidRDefault="0013507C">
                            <w:pPr>
                              <w:pStyle w:val="FrameContents"/>
                              <w:spacing w:line="240" w:lineRule="exact"/>
                            </w:pPr>
                            <w:r>
                              <w:rPr>
                                <w:b/>
                                <w:color w:val="000000"/>
                              </w:rPr>
                              <w:t>Roll No:23</w:t>
                            </w:r>
                          </w:p>
                          <w:p w14:paraId="4A1673C8" w14:textId="77777777" w:rsidR="00D65AE4" w:rsidRDefault="0013507C">
                            <w:pPr>
                              <w:pStyle w:val="FrameContents"/>
                              <w:spacing w:line="240" w:lineRule="exact"/>
                            </w:pPr>
                            <w:proofErr w:type="spellStart"/>
                            <w:r>
                              <w:rPr>
                                <w:b/>
                                <w:color w:val="000000"/>
                              </w:rPr>
                              <w:t>Batch:MCA-B</w:t>
                            </w:r>
                            <w:proofErr w:type="spellEnd"/>
                          </w:p>
                          <w:p w14:paraId="5A64AEC6" w14:textId="77777777" w:rsidR="00D65AE4" w:rsidRDefault="0013507C">
                            <w:pPr>
                              <w:pStyle w:val="FrameContents"/>
                              <w:spacing w:line="240" w:lineRule="exact"/>
                            </w:pPr>
                            <w:r>
                              <w:rPr>
                                <w:b/>
                                <w:color w:val="000000"/>
                              </w:rPr>
                              <w:t>Date:12-05-2022</w:t>
                            </w:r>
                          </w:p>
                          <w:p w14:paraId="6391CA14" w14:textId="77777777" w:rsidR="00D65AE4" w:rsidRDefault="00D65AE4">
                            <w:pPr>
                              <w:pStyle w:val="FrameContents"/>
                              <w:spacing w:line="240" w:lineRule="exact"/>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5D08894" id="_x0000_s1050" type="#_x0000_t202" style="position:absolute;margin-left:309pt;margin-top:19pt;width:184.75pt;height:12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" strokecolor="#c0504d" strokeweight=".99pt">
                <v:textbox>
                  <w:txbxContent>
                    <w:p w14:paraId="5B7FD642" w14:textId="77777777" w:rsidR="00D65AE4" w:rsidRDefault="00D65AE4">
                      <w:pPr>
                        <w:pStyle w:val="FrameContents"/>
                        <w:spacing w:line="240" w:lineRule="exact"/>
                      </w:pPr>
                    </w:p>
                    <w:p w14:paraId="524B9969" w14:textId="77777777" w:rsidR="00D65AE4" w:rsidRDefault="0013507C">
                      <w:pPr>
                        <w:pStyle w:val="FrameContents"/>
                        <w:spacing w:line="240" w:lineRule="exact"/>
                      </w:pPr>
                      <w:r>
                        <w:rPr>
                          <w:b/>
                          <w:color w:val="000000"/>
                        </w:rPr>
                        <w:t>Name: Neha Antony</w:t>
                      </w:r>
                    </w:p>
                    <w:p w14:paraId="39493F84" w14:textId="77777777" w:rsidR="00D65AE4" w:rsidRDefault="0013507C">
                      <w:pPr>
                        <w:pStyle w:val="FrameContents"/>
                        <w:spacing w:line="240" w:lineRule="exact"/>
                      </w:pPr>
                      <w:r>
                        <w:rPr>
                          <w:b/>
                          <w:color w:val="000000"/>
                        </w:rPr>
                        <w:t>Roll No:23</w:t>
                      </w:r>
                    </w:p>
                    <w:p w14:paraId="4A1673C8" w14:textId="77777777" w:rsidR="00D65AE4" w:rsidRDefault="0013507C">
                      <w:pPr>
                        <w:pStyle w:val="FrameContents"/>
                        <w:spacing w:line="240" w:lineRule="exact"/>
                      </w:pPr>
                      <w:proofErr w:type="spellStart"/>
                      <w:r>
                        <w:rPr>
                          <w:b/>
                          <w:color w:val="000000"/>
                        </w:rPr>
                        <w:t>Batch:MCA-B</w:t>
                      </w:r>
                      <w:proofErr w:type="spellEnd"/>
                    </w:p>
                    <w:p w14:paraId="5A64AEC6" w14:textId="77777777" w:rsidR="00D65AE4" w:rsidRDefault="0013507C">
                      <w:pPr>
                        <w:pStyle w:val="FrameContents"/>
                        <w:spacing w:line="240" w:lineRule="exact"/>
                      </w:pPr>
                      <w:r>
                        <w:rPr>
                          <w:b/>
                          <w:color w:val="000000"/>
                        </w:rPr>
                        <w:t>Date:12-05-2022</w:t>
                      </w:r>
                    </w:p>
                    <w:p w14:paraId="6391CA14" w14:textId="77777777" w:rsidR="00D65AE4" w:rsidRDefault="00D65AE4">
                      <w:pPr>
                        <w:pStyle w:val="FrameContents"/>
                        <w:spacing w:line="240" w:lineRule="exact"/>
                      </w:pPr>
                    </w:p>
                  </w:txbxContent>
                </v:textbox>
                <w10:wrap type="square"/>
              </v:shape>
            </w:pict>
          </mc:Fallback>
        </mc:AlternateContent>
      </w:r>
    </w:p>
    <w:p w14:paraId="5C0F8618" w14:textId="3612BBEC" w:rsidR="00D65AE4" w:rsidRPr="003502B2" w:rsidRDefault="0013507C" w:rsidP="003502B2">
      <w:pPr>
        <w:spacing w:after="160" w:line="259" w:lineRule="auto"/>
        <w:jc w:val="both"/>
        <w:rPr>
          <w:rFonts w:ascii="Calibri" w:eastAsia="Calibri" w:hAnsi="Calibri" w:cs="Calibri"/>
          <w:b/>
          <w:sz w:val="28"/>
          <w:szCs w:val="28"/>
          <w:u w:val="single"/>
          <w:lang w:val="en-IN" w:eastAsia="zh-CN" w:bidi="hi-IN"/>
        </w:rPr>
      </w:pPr>
      <w:r>
        <w:rPr>
          <w:rFonts w:ascii="Calibri" w:eastAsia="Calibri" w:hAnsi="Calibri" w:cs="Calibri"/>
          <w:b/>
          <w:color w:val="C55911"/>
          <w:sz w:val="28"/>
          <w:szCs w:val="28"/>
          <w:u w:val="single"/>
          <w:lang w:val="en-IN" w:eastAsia="zh-CN" w:bidi="hi-IN"/>
        </w:rPr>
        <w:t>NETWORKING &amp; SYSTEM ADMINISTRATION LAB</w:t>
      </w:r>
    </w:p>
    <w:p w14:paraId="4EFBF060" w14:textId="77777777" w:rsidR="003502B2" w:rsidRPr="00457B38" w:rsidRDefault="003502B2" w:rsidP="003502B2">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306048AE" w14:textId="77777777" w:rsidR="00D65AE4" w:rsidRDefault="0013507C">
      <w:pPr>
        <w:spacing w:after="160" w:line="259" w:lineRule="auto"/>
        <w:rPr>
          <w:sz w:val="22"/>
          <w:szCs w:val="22"/>
          <w:lang w:val="en-IN" w:eastAsia="zh-CN" w:bidi="hi-IN"/>
        </w:rPr>
      </w:pPr>
      <w:r>
        <w:rPr>
          <w:sz w:val="28"/>
          <w:szCs w:val="28"/>
          <w:lang w:val="en-IN" w:eastAsia="zh-CN" w:bidi="hi-IN"/>
        </w:rPr>
        <w:t xml:space="preserve">Write a </w:t>
      </w:r>
      <w:proofErr w:type="spellStart"/>
      <w:r>
        <w:rPr>
          <w:sz w:val="28"/>
          <w:szCs w:val="28"/>
          <w:lang w:val="en-IN" w:eastAsia="zh-CN" w:bidi="hi-IN"/>
        </w:rPr>
        <w:t>shellscript</w:t>
      </w:r>
      <w:proofErr w:type="spellEnd"/>
      <w:r>
        <w:rPr>
          <w:sz w:val="28"/>
          <w:szCs w:val="28"/>
          <w:lang w:val="en-IN" w:eastAsia="zh-CN" w:bidi="hi-IN"/>
        </w:rPr>
        <w:t xml:space="preserve"> program to find the </w:t>
      </w:r>
      <w:proofErr w:type="gramStart"/>
      <w:r>
        <w:rPr>
          <w:sz w:val="28"/>
          <w:szCs w:val="28"/>
          <w:lang w:val="en-IN" w:eastAsia="zh-CN" w:bidi="hi-IN"/>
        </w:rPr>
        <w:t>sum  and</w:t>
      </w:r>
      <w:proofErr w:type="gramEnd"/>
      <w:r>
        <w:rPr>
          <w:sz w:val="28"/>
          <w:szCs w:val="28"/>
          <w:lang w:val="en-IN" w:eastAsia="zh-CN" w:bidi="hi-IN"/>
        </w:rPr>
        <w:t xml:space="preserve"> average of numbers in command line</w:t>
      </w:r>
    </w:p>
    <w:p w14:paraId="78D10FF4" w14:textId="77777777" w:rsidR="00D65AE4" w:rsidRDefault="0013507C">
      <w:pPr>
        <w:spacing w:after="160" w:line="259" w:lineRule="auto"/>
        <w:rPr>
          <w:rFonts w:ascii="Calibri" w:eastAsia="Calibri" w:hAnsi="Calibri" w:cs="Calibri"/>
          <w:sz w:val="22"/>
          <w:szCs w:val="22"/>
          <w:lang w:val="en-IN" w:eastAsia="zh-CN" w:bidi="hi-IN"/>
        </w:rPr>
      </w:pPr>
      <w:r>
        <w:rPr>
          <w:b/>
          <w:sz w:val="28"/>
          <w:szCs w:val="28"/>
          <w:u w:val="single"/>
          <w:lang w:val="en-IN" w:eastAsia="zh-CN" w:bidi="hi-IN"/>
        </w:rPr>
        <w:t>Procedure</w:t>
      </w:r>
    </w:p>
    <w:p w14:paraId="075DEE31" w14:textId="77777777" w:rsidR="00D65AE4" w:rsidRDefault="0013507C">
      <w:pPr>
        <w:spacing w:after="160" w:line="259" w:lineRule="auto"/>
        <w:rPr>
          <w:sz w:val="28"/>
          <w:szCs w:val="28"/>
          <w:lang w:val="en-IN" w:eastAsia="zh-CN" w:bidi="hi-IN"/>
        </w:rPr>
      </w:pPr>
      <w:r>
        <w:rPr>
          <w:sz w:val="28"/>
          <w:szCs w:val="28"/>
          <w:lang w:val="en-IN" w:eastAsia="zh-CN" w:bidi="hi-IN"/>
        </w:rPr>
        <w:t>#!/bin/bash</w:t>
      </w:r>
    </w:p>
    <w:p w14:paraId="39878CAB" w14:textId="77777777" w:rsidR="00D65AE4" w:rsidRDefault="0013507C">
      <w:pPr>
        <w:spacing w:after="160" w:line="259" w:lineRule="auto"/>
        <w:rPr>
          <w:sz w:val="28"/>
          <w:szCs w:val="28"/>
          <w:lang w:val="en-IN" w:eastAsia="zh-CN" w:bidi="hi-IN"/>
        </w:rPr>
      </w:pPr>
      <w:proofErr w:type="spellStart"/>
      <w:r>
        <w:rPr>
          <w:sz w:val="28"/>
          <w:szCs w:val="28"/>
          <w:lang w:val="en-IN" w:eastAsia="zh-CN" w:bidi="hi-IN"/>
        </w:rPr>
        <w:t>i</w:t>
      </w:r>
      <w:proofErr w:type="spellEnd"/>
      <w:r>
        <w:rPr>
          <w:sz w:val="28"/>
          <w:szCs w:val="28"/>
          <w:lang w:val="en-IN" w:eastAsia="zh-CN" w:bidi="hi-IN"/>
        </w:rPr>
        <w:t>=0</w:t>
      </w:r>
    </w:p>
    <w:p w14:paraId="202C3ECF" w14:textId="77777777" w:rsidR="00D65AE4" w:rsidRDefault="0013507C">
      <w:pPr>
        <w:spacing w:after="160" w:line="259" w:lineRule="auto"/>
        <w:rPr>
          <w:sz w:val="28"/>
          <w:szCs w:val="28"/>
          <w:lang w:val="en-IN" w:eastAsia="zh-CN" w:bidi="hi-IN"/>
        </w:rPr>
      </w:pPr>
      <w:r>
        <w:rPr>
          <w:sz w:val="28"/>
          <w:szCs w:val="28"/>
          <w:lang w:val="en-IN" w:eastAsia="zh-CN" w:bidi="hi-IN"/>
        </w:rPr>
        <w:t>echo "enter the size"</w:t>
      </w:r>
    </w:p>
    <w:p w14:paraId="5C725800" w14:textId="77777777" w:rsidR="00D65AE4" w:rsidRDefault="0013507C">
      <w:pPr>
        <w:spacing w:after="160" w:line="259" w:lineRule="auto"/>
        <w:rPr>
          <w:sz w:val="28"/>
          <w:szCs w:val="28"/>
          <w:lang w:val="en-IN" w:eastAsia="zh-CN" w:bidi="hi-IN"/>
        </w:rPr>
      </w:pPr>
      <w:r>
        <w:rPr>
          <w:sz w:val="28"/>
          <w:szCs w:val="28"/>
          <w:lang w:val="en-IN" w:eastAsia="zh-CN" w:bidi="hi-IN"/>
        </w:rPr>
        <w:t>read n</w:t>
      </w:r>
    </w:p>
    <w:p w14:paraId="29A6D8CF" w14:textId="77777777" w:rsidR="00D65AE4" w:rsidRDefault="0013507C">
      <w:pPr>
        <w:spacing w:after="160" w:line="259" w:lineRule="auto"/>
        <w:rPr>
          <w:sz w:val="28"/>
          <w:szCs w:val="28"/>
          <w:lang w:val="en-IN" w:eastAsia="zh-CN" w:bidi="hi-IN"/>
        </w:rPr>
      </w:pPr>
      <w:r>
        <w:rPr>
          <w:sz w:val="28"/>
          <w:szCs w:val="28"/>
          <w:lang w:val="en-IN" w:eastAsia="zh-CN" w:bidi="hi-IN"/>
        </w:rPr>
        <w:t>echo "enter the numbers"</w:t>
      </w:r>
    </w:p>
    <w:p w14:paraId="00D84AC1" w14:textId="77777777" w:rsidR="00D65AE4" w:rsidRDefault="0013507C">
      <w:pPr>
        <w:spacing w:after="160" w:line="259" w:lineRule="auto"/>
        <w:rPr>
          <w:sz w:val="28"/>
          <w:szCs w:val="28"/>
          <w:lang w:val="en-IN" w:eastAsia="zh-CN" w:bidi="hi-IN"/>
        </w:rPr>
      </w:pPr>
      <w:r>
        <w:rPr>
          <w:sz w:val="28"/>
          <w:szCs w:val="28"/>
          <w:lang w:val="en-IN" w:eastAsia="zh-CN" w:bidi="hi-IN"/>
        </w:rPr>
        <w:t>while [ $</w:t>
      </w:r>
      <w:proofErr w:type="spellStart"/>
      <w:r>
        <w:rPr>
          <w:sz w:val="28"/>
          <w:szCs w:val="28"/>
          <w:lang w:val="en-IN" w:eastAsia="zh-CN" w:bidi="hi-IN"/>
        </w:rPr>
        <w:t>i</w:t>
      </w:r>
      <w:proofErr w:type="spellEnd"/>
      <w:r>
        <w:rPr>
          <w:sz w:val="28"/>
          <w:szCs w:val="28"/>
          <w:lang w:val="en-IN" w:eastAsia="zh-CN" w:bidi="hi-IN"/>
        </w:rPr>
        <w:t xml:space="preserve"> -</w:t>
      </w:r>
      <w:proofErr w:type="spellStart"/>
      <w:r>
        <w:rPr>
          <w:sz w:val="28"/>
          <w:szCs w:val="28"/>
          <w:lang w:val="en-IN" w:eastAsia="zh-CN" w:bidi="hi-IN"/>
        </w:rPr>
        <w:t>lt</w:t>
      </w:r>
      <w:proofErr w:type="spellEnd"/>
      <w:r>
        <w:rPr>
          <w:sz w:val="28"/>
          <w:szCs w:val="28"/>
          <w:lang w:val="en-IN" w:eastAsia="zh-CN" w:bidi="hi-IN"/>
        </w:rPr>
        <w:t xml:space="preserve"> $n ]</w:t>
      </w:r>
    </w:p>
    <w:p w14:paraId="04B88185" w14:textId="77777777" w:rsidR="00D65AE4" w:rsidRDefault="0013507C">
      <w:pPr>
        <w:spacing w:after="160" w:line="259" w:lineRule="auto"/>
        <w:rPr>
          <w:sz w:val="28"/>
          <w:szCs w:val="28"/>
          <w:lang w:val="en-IN" w:eastAsia="zh-CN" w:bidi="hi-IN"/>
        </w:rPr>
      </w:pPr>
      <w:r>
        <w:rPr>
          <w:sz w:val="28"/>
          <w:szCs w:val="28"/>
          <w:lang w:val="en-IN" w:eastAsia="zh-CN" w:bidi="hi-IN"/>
        </w:rPr>
        <w:t xml:space="preserve">do </w:t>
      </w:r>
    </w:p>
    <w:p w14:paraId="354D6FA9" w14:textId="77777777" w:rsidR="00D65AE4" w:rsidRDefault="0013507C">
      <w:pPr>
        <w:spacing w:after="160" w:line="259" w:lineRule="auto"/>
        <w:rPr>
          <w:sz w:val="28"/>
          <w:szCs w:val="28"/>
          <w:lang w:val="en-IN" w:eastAsia="zh-CN" w:bidi="hi-IN"/>
        </w:rPr>
      </w:pPr>
      <w:r>
        <w:rPr>
          <w:sz w:val="28"/>
          <w:szCs w:val="28"/>
          <w:lang w:val="en-IN" w:eastAsia="zh-CN" w:bidi="hi-IN"/>
        </w:rPr>
        <w:t xml:space="preserve"> read a</w:t>
      </w:r>
    </w:p>
    <w:p w14:paraId="76C16909" w14:textId="77777777" w:rsidR="00D65AE4" w:rsidRDefault="0013507C">
      <w:pPr>
        <w:spacing w:after="160" w:line="259" w:lineRule="auto"/>
        <w:rPr>
          <w:sz w:val="28"/>
          <w:szCs w:val="28"/>
          <w:lang w:val="en-IN" w:eastAsia="zh-CN" w:bidi="hi-IN"/>
        </w:rPr>
      </w:pPr>
      <w:r>
        <w:rPr>
          <w:sz w:val="28"/>
          <w:szCs w:val="28"/>
          <w:lang w:val="en-IN" w:eastAsia="zh-CN" w:bidi="hi-IN"/>
        </w:rPr>
        <w:t>sum=$((</w:t>
      </w:r>
      <w:proofErr w:type="spellStart"/>
      <w:r>
        <w:rPr>
          <w:sz w:val="28"/>
          <w:szCs w:val="28"/>
          <w:lang w:val="en-IN" w:eastAsia="zh-CN" w:bidi="hi-IN"/>
        </w:rPr>
        <w:t>sum+a</w:t>
      </w:r>
      <w:proofErr w:type="spellEnd"/>
      <w:r>
        <w:rPr>
          <w:sz w:val="28"/>
          <w:szCs w:val="28"/>
          <w:lang w:val="en-IN" w:eastAsia="zh-CN" w:bidi="hi-IN"/>
        </w:rPr>
        <w:t>))</w:t>
      </w:r>
    </w:p>
    <w:p w14:paraId="74E7797C" w14:textId="77777777" w:rsidR="00D65AE4" w:rsidRDefault="0013507C">
      <w:pPr>
        <w:spacing w:after="160" w:line="259" w:lineRule="auto"/>
        <w:rPr>
          <w:sz w:val="28"/>
          <w:szCs w:val="28"/>
          <w:lang w:val="en-IN" w:eastAsia="zh-CN" w:bidi="hi-IN"/>
        </w:rPr>
      </w:pPr>
      <w:proofErr w:type="spellStart"/>
      <w:r>
        <w:rPr>
          <w:sz w:val="28"/>
          <w:szCs w:val="28"/>
          <w:lang w:val="en-IN" w:eastAsia="zh-CN" w:bidi="hi-IN"/>
        </w:rPr>
        <w:t>avg</w:t>
      </w:r>
      <w:proofErr w:type="spellEnd"/>
      <w:r>
        <w:rPr>
          <w:sz w:val="28"/>
          <w:szCs w:val="28"/>
          <w:lang w:val="en-IN" w:eastAsia="zh-CN" w:bidi="hi-IN"/>
        </w:rPr>
        <w:t>=$((sum/n))</w:t>
      </w:r>
    </w:p>
    <w:p w14:paraId="6F2C9257" w14:textId="77777777" w:rsidR="00D65AE4" w:rsidRDefault="0013507C">
      <w:pPr>
        <w:spacing w:after="160" w:line="259" w:lineRule="auto"/>
        <w:rPr>
          <w:sz w:val="28"/>
          <w:szCs w:val="28"/>
          <w:lang w:val="en-IN" w:eastAsia="zh-CN" w:bidi="hi-IN"/>
        </w:rPr>
      </w:pPr>
      <w:proofErr w:type="spellStart"/>
      <w:r>
        <w:rPr>
          <w:sz w:val="28"/>
          <w:szCs w:val="28"/>
          <w:lang w:val="en-IN" w:eastAsia="zh-CN" w:bidi="hi-IN"/>
        </w:rPr>
        <w:t>i</w:t>
      </w:r>
      <w:proofErr w:type="spellEnd"/>
      <w:r>
        <w:rPr>
          <w:sz w:val="28"/>
          <w:szCs w:val="28"/>
          <w:lang w:val="en-IN" w:eastAsia="zh-CN" w:bidi="hi-IN"/>
        </w:rPr>
        <w:t>=$((i+1))</w:t>
      </w:r>
    </w:p>
    <w:p w14:paraId="1BF6FD08" w14:textId="77777777" w:rsidR="00D65AE4" w:rsidRDefault="0013507C">
      <w:pPr>
        <w:spacing w:after="160" w:line="259" w:lineRule="auto"/>
        <w:rPr>
          <w:sz w:val="28"/>
          <w:szCs w:val="28"/>
          <w:lang w:val="en-IN" w:eastAsia="zh-CN" w:bidi="hi-IN"/>
        </w:rPr>
      </w:pPr>
      <w:r>
        <w:rPr>
          <w:sz w:val="28"/>
          <w:szCs w:val="28"/>
          <w:lang w:val="en-IN" w:eastAsia="zh-CN" w:bidi="hi-IN"/>
        </w:rPr>
        <w:t>done</w:t>
      </w:r>
    </w:p>
    <w:p w14:paraId="6D55E542" w14:textId="77777777" w:rsidR="00D65AE4" w:rsidRDefault="0013507C">
      <w:pPr>
        <w:spacing w:after="160" w:line="259" w:lineRule="auto"/>
        <w:rPr>
          <w:sz w:val="28"/>
          <w:szCs w:val="28"/>
          <w:lang w:val="en-IN" w:eastAsia="zh-CN" w:bidi="hi-IN"/>
        </w:rPr>
      </w:pPr>
      <w:r>
        <w:rPr>
          <w:sz w:val="28"/>
          <w:szCs w:val="28"/>
          <w:lang w:val="en-IN" w:eastAsia="zh-CN" w:bidi="hi-IN"/>
        </w:rPr>
        <w:t>echo "sum=$sum"</w:t>
      </w:r>
    </w:p>
    <w:p w14:paraId="13490E83" w14:textId="77777777" w:rsidR="00D65AE4" w:rsidRDefault="0013507C">
      <w:pPr>
        <w:spacing w:after="160" w:line="259" w:lineRule="auto"/>
        <w:rPr>
          <w:sz w:val="28"/>
          <w:szCs w:val="28"/>
          <w:lang w:val="en-IN" w:eastAsia="zh-CN" w:bidi="hi-IN"/>
        </w:rPr>
      </w:pPr>
      <w:r>
        <w:rPr>
          <w:sz w:val="28"/>
          <w:szCs w:val="28"/>
          <w:lang w:val="en-IN" w:eastAsia="zh-CN" w:bidi="hi-IN"/>
        </w:rPr>
        <w:t>echo "average= $</w:t>
      </w:r>
      <w:proofErr w:type="spellStart"/>
      <w:r>
        <w:rPr>
          <w:sz w:val="28"/>
          <w:szCs w:val="28"/>
          <w:lang w:val="en-IN" w:eastAsia="zh-CN" w:bidi="hi-IN"/>
        </w:rPr>
        <w:t>avg</w:t>
      </w:r>
      <w:proofErr w:type="spellEnd"/>
      <w:r>
        <w:rPr>
          <w:sz w:val="28"/>
          <w:szCs w:val="28"/>
          <w:lang w:val="en-IN" w:eastAsia="zh-CN" w:bidi="hi-IN"/>
        </w:rPr>
        <w:t>"</w:t>
      </w:r>
    </w:p>
    <w:p w14:paraId="74BE830A" w14:textId="77777777" w:rsidR="00D65AE4" w:rsidRDefault="00D65AE4">
      <w:pPr>
        <w:spacing w:after="160" w:line="259" w:lineRule="auto"/>
        <w:rPr>
          <w:sz w:val="28"/>
          <w:szCs w:val="28"/>
          <w:lang w:val="en-IN" w:eastAsia="zh-CN" w:bidi="hi-IN"/>
        </w:rPr>
      </w:pPr>
    </w:p>
    <w:p w14:paraId="4BB61377" w14:textId="416E4D8C" w:rsidR="00D65AE4" w:rsidRDefault="0013507C">
      <w:pPr>
        <w:spacing w:after="160" w:line="259" w:lineRule="auto"/>
        <w:rPr>
          <w:rFonts w:ascii="Calibri" w:eastAsia="Calibri" w:hAnsi="Calibri" w:cs="Calibri"/>
          <w:sz w:val="22"/>
          <w:szCs w:val="22"/>
          <w:lang w:val="en-IN" w:eastAsia="zh-CN" w:bidi="hi-IN"/>
        </w:rPr>
      </w:pPr>
      <w:bookmarkStart w:id="25" w:name="_heading=h.gjdgxs_0_0"/>
      <w:bookmarkEnd w:id="25"/>
      <w:r>
        <w:rPr>
          <w:b/>
          <w:sz w:val="28"/>
          <w:szCs w:val="28"/>
          <w:u w:val="single"/>
          <w:lang w:val="en-IN" w:eastAsia="zh-CN" w:bidi="hi-IN"/>
        </w:rPr>
        <w:t>Output Screenshot</w:t>
      </w:r>
    </w:p>
    <w:p w14:paraId="23158763" w14:textId="3FA1D2B8" w:rsidR="00D65AE4" w:rsidRDefault="003502B2">
      <w:pPr>
        <w:spacing w:after="160" w:line="259" w:lineRule="auto"/>
        <w:rPr>
          <w:b/>
          <w:sz w:val="28"/>
          <w:szCs w:val="28"/>
          <w:u w:val="single"/>
          <w:lang w:val="en-IN" w:eastAsia="zh-CN" w:bidi="hi-IN"/>
        </w:rPr>
      </w:pPr>
      <w:r>
        <w:rPr>
          <w:noProof/>
        </w:rPr>
        <w:drawing>
          <wp:anchor distT="0" distB="0" distL="0" distR="0" simplePos="0" relativeHeight="251665920" behindDoc="0" locked="0" layoutInCell="1" allowOverlap="1" wp14:anchorId="4C146B8F" wp14:editId="3DB9AF7B">
            <wp:simplePos x="0" y="0"/>
            <wp:positionH relativeFrom="column">
              <wp:posOffset>21590</wp:posOffset>
            </wp:positionH>
            <wp:positionV relativeFrom="paragraph">
              <wp:posOffset>82550</wp:posOffset>
            </wp:positionV>
            <wp:extent cx="5331460" cy="1998345"/>
            <wp:effectExtent l="0" t="0" r="0" b="0"/>
            <wp:wrapSquare wrapText="largest"/>
            <wp:docPr id="566535530"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535530" name="Image1"/>
                    <pic:cNvPicPr>
                      <a:picLocks noChangeAspect="1" noChangeArrowheads="1"/>
                    </pic:cNvPicPr>
                  </pic:nvPicPr>
                  <pic:blipFill>
                    <a:blip r:embed="rId140"/>
                    <a:stretch>
                      <a:fillRect/>
                    </a:stretch>
                  </pic:blipFill>
                  <pic:spPr bwMode="auto">
                    <a:xfrm>
                      <a:off x="0" y="0"/>
                      <a:ext cx="5331460" cy="1998345"/>
                    </a:xfrm>
                    <a:prstGeom prst="rect">
                      <a:avLst/>
                    </a:prstGeom>
                  </pic:spPr>
                </pic:pic>
              </a:graphicData>
            </a:graphic>
          </wp:anchor>
        </w:drawing>
      </w:r>
    </w:p>
    <w:p w14:paraId="0BF79B90" w14:textId="77777777" w:rsidR="00D65AE4" w:rsidRDefault="00D65AE4">
      <w:pPr>
        <w:spacing w:after="160" w:line="259" w:lineRule="auto"/>
        <w:rPr>
          <w:b/>
          <w:sz w:val="28"/>
          <w:szCs w:val="28"/>
          <w:u w:val="single"/>
          <w:lang w:val="en-IN" w:eastAsia="zh-CN" w:bidi="hi-IN"/>
        </w:rPr>
      </w:pPr>
    </w:p>
    <w:p w14:paraId="35179870" w14:textId="77777777" w:rsidR="00D65AE4" w:rsidRDefault="00D65AE4">
      <w:pPr>
        <w:spacing w:after="160" w:line="259" w:lineRule="auto"/>
        <w:jc w:val="center"/>
        <w:rPr>
          <w:rFonts w:ascii="Calibri" w:eastAsia="Calibri" w:hAnsi="Calibri" w:cs="Calibri"/>
          <w:sz w:val="22"/>
          <w:szCs w:val="22"/>
          <w:lang w:val="en-IN" w:eastAsia="zh-CN" w:bidi="hi-IN"/>
        </w:rPr>
      </w:pPr>
    </w:p>
    <w:p w14:paraId="653FD235" w14:textId="77777777" w:rsidR="00D65AE4" w:rsidRDefault="00D65AE4">
      <w:pPr>
        <w:spacing w:after="160" w:line="259" w:lineRule="auto"/>
        <w:jc w:val="center"/>
        <w:rPr>
          <w:rFonts w:ascii="Calibri" w:eastAsia="Calibri" w:hAnsi="Calibri" w:cs="Calibri"/>
          <w:sz w:val="22"/>
          <w:szCs w:val="22"/>
          <w:lang w:val="en-IN" w:eastAsia="zh-CN" w:bidi="hi-IN"/>
        </w:rPr>
      </w:pPr>
    </w:p>
    <w:p w14:paraId="5C702D12" w14:textId="77777777" w:rsidR="00D65AE4" w:rsidRDefault="00D65AE4">
      <w:pPr>
        <w:spacing w:after="160" w:line="259" w:lineRule="auto"/>
        <w:jc w:val="center"/>
        <w:rPr>
          <w:rFonts w:ascii="Calibri" w:eastAsia="Calibri" w:hAnsi="Calibri" w:cs="Calibri"/>
          <w:sz w:val="22"/>
          <w:szCs w:val="22"/>
          <w:lang w:val="en-IN" w:eastAsia="zh-CN" w:bidi="hi-IN"/>
        </w:rPr>
      </w:pPr>
    </w:p>
    <w:p w14:paraId="567DE201" w14:textId="77777777" w:rsidR="00D65AE4" w:rsidRDefault="00D65AE4">
      <w:pPr>
        <w:spacing w:after="160" w:line="259" w:lineRule="auto"/>
        <w:jc w:val="center"/>
        <w:rPr>
          <w:rFonts w:ascii="Calibri" w:eastAsia="Calibri" w:hAnsi="Calibri" w:cs="Calibri"/>
          <w:sz w:val="22"/>
          <w:szCs w:val="22"/>
          <w:lang w:val="en-IN" w:eastAsia="zh-CN" w:bidi="hi-IN"/>
        </w:rPr>
      </w:pPr>
    </w:p>
    <w:p w14:paraId="365431BB" w14:textId="77777777" w:rsidR="00D65AE4" w:rsidRDefault="00D65AE4">
      <w:pPr>
        <w:spacing w:after="160" w:line="259" w:lineRule="auto"/>
        <w:jc w:val="center"/>
        <w:rPr>
          <w:rFonts w:ascii="Calibri" w:eastAsia="Calibri" w:hAnsi="Calibri" w:cs="Calibri"/>
          <w:sz w:val="22"/>
          <w:szCs w:val="22"/>
          <w:lang w:val="en-IN" w:eastAsia="zh-CN" w:bidi="hi-IN"/>
        </w:rPr>
      </w:pPr>
    </w:p>
    <w:p w14:paraId="5704A5F4" w14:textId="676B463B" w:rsidR="00D65AE4" w:rsidRDefault="00884F8D">
      <w:pPr>
        <w:pBdr>
          <w:top w:val="single" w:sz="8" w:space="2" w:color="000001"/>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noProof/>
        </w:rPr>
        <w:lastRenderedPageBreak/>
        <mc:AlternateContent>
          <mc:Choice Requires="wps">
            <w:drawing>
              <wp:anchor distT="0" distB="0" distL="114300" distR="114300" simplePos="0" relativeHeight="251717632" behindDoc="0" locked="0" layoutInCell="1" allowOverlap="1" wp14:anchorId="3110467A" wp14:editId="4536EE93">
                <wp:simplePos x="0" y="0"/>
                <wp:positionH relativeFrom="column">
                  <wp:posOffset>3911600</wp:posOffset>
                </wp:positionH>
                <wp:positionV relativeFrom="paragraph">
                  <wp:posOffset>228600</wp:posOffset>
                </wp:positionV>
                <wp:extent cx="2359660" cy="1588135"/>
                <wp:effectExtent l="12065" t="11430" r="9525" b="10160"/>
                <wp:wrapSquare wrapText="bothSides"/>
                <wp:docPr id="154727405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1588135"/>
                        </a:xfrm>
                        <a:prstGeom prst="rect">
                          <a:avLst/>
                        </a:prstGeom>
                        <a:solidFill>
                          <a:srgbClr val="FFFFFF"/>
                        </a:solidFill>
                        <a:ln w="12573">
                          <a:solidFill>
                            <a:srgbClr val="C0504D"/>
                          </a:solidFill>
                          <a:miter lim="800000"/>
                          <a:headEnd type="none" w="sm" len="sm"/>
                          <a:tailEnd type="none" w="sm" len="sm"/>
                        </a:ln>
                      </wps:spPr>
                      <wps:txbx>
                        <w:txbxContent>
                          <w:p w14:paraId="52656CAA" w14:textId="77777777" w:rsidR="00D65AE4" w:rsidRDefault="00D65AE4">
                            <w:pPr>
                              <w:pStyle w:val="LO-normal"/>
                              <w:spacing w:after="160"/>
                            </w:pPr>
                          </w:p>
                          <w:p w14:paraId="1806A52E" w14:textId="77777777" w:rsidR="00D65AE4" w:rsidRDefault="0013507C">
                            <w:pPr>
                              <w:pStyle w:val="LO-normal"/>
                              <w:spacing w:after="160"/>
                            </w:pPr>
                            <w:r>
                              <w:rPr>
                                <w:b/>
                                <w:color w:val="000000"/>
                              </w:rPr>
                              <w:t>Name: Neha Antony</w:t>
                            </w:r>
                          </w:p>
                          <w:p w14:paraId="51FB8D02" w14:textId="77777777" w:rsidR="00D65AE4" w:rsidRDefault="0013507C">
                            <w:pPr>
                              <w:pStyle w:val="LO-normal"/>
                              <w:spacing w:after="160"/>
                            </w:pPr>
                            <w:r>
                              <w:rPr>
                                <w:b/>
                                <w:color w:val="000000"/>
                              </w:rPr>
                              <w:t>Roll No:23</w:t>
                            </w:r>
                          </w:p>
                          <w:p w14:paraId="3A5D6184" w14:textId="77777777" w:rsidR="00D65AE4" w:rsidRDefault="0013507C">
                            <w:pPr>
                              <w:pStyle w:val="LO-normal"/>
                              <w:spacing w:after="160"/>
                            </w:pPr>
                            <w:proofErr w:type="spellStart"/>
                            <w:r>
                              <w:rPr>
                                <w:b/>
                                <w:color w:val="000000"/>
                              </w:rPr>
                              <w:t>Batch:MCA-B</w:t>
                            </w:r>
                            <w:proofErr w:type="spellEnd"/>
                          </w:p>
                          <w:p w14:paraId="2B72CBFD" w14:textId="77777777" w:rsidR="00D65AE4" w:rsidRDefault="0013507C">
                            <w:pPr>
                              <w:pStyle w:val="LO-normal"/>
                              <w:spacing w:after="160"/>
                            </w:pPr>
                            <w:r>
                              <w:rPr>
                                <w:b/>
                                <w:color w:val="000000"/>
                              </w:rPr>
                              <w:t>Date:12-05-2022</w:t>
                            </w:r>
                          </w:p>
                          <w:p w14:paraId="6E0863E0" w14:textId="77777777" w:rsidR="00D65AE4" w:rsidRDefault="00D65AE4">
                            <w:pPr>
                              <w:pStyle w:val="LO-normal"/>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110467A" id="Text Box 26" o:spid="_x0000_s1051" type="#_x0000_t202" style="position:absolute;margin-left:308pt;margin-top:18pt;width:185.8pt;height:125.0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" strokecolor="#c0504d" strokeweight=".99pt">
                <v:stroke startarrowwidth="narrow" startarrowlength="short" endarrowwidth="narrow" endarrowlength="short"/>
                <v:textbox>
                  <w:txbxContent>
                    <w:p w14:paraId="52656CAA" w14:textId="77777777" w:rsidR="00D65AE4" w:rsidRDefault="00D65AE4">
                      <w:pPr>
                        <w:pStyle w:val="LO-normal"/>
                        <w:spacing w:after="160"/>
                      </w:pPr>
                    </w:p>
                    <w:p w14:paraId="1806A52E" w14:textId="77777777" w:rsidR="00D65AE4" w:rsidRDefault="0013507C">
                      <w:pPr>
                        <w:pStyle w:val="LO-normal"/>
                        <w:spacing w:after="160"/>
                      </w:pPr>
                      <w:r>
                        <w:rPr>
                          <w:b/>
                          <w:color w:val="000000"/>
                        </w:rPr>
                        <w:t>Name: Neha Antony</w:t>
                      </w:r>
                    </w:p>
                    <w:p w14:paraId="51FB8D02" w14:textId="77777777" w:rsidR="00D65AE4" w:rsidRDefault="0013507C">
                      <w:pPr>
                        <w:pStyle w:val="LO-normal"/>
                        <w:spacing w:after="160"/>
                      </w:pPr>
                      <w:r>
                        <w:rPr>
                          <w:b/>
                          <w:color w:val="000000"/>
                        </w:rPr>
                        <w:t>Roll No:23</w:t>
                      </w:r>
                    </w:p>
                    <w:p w14:paraId="3A5D6184" w14:textId="77777777" w:rsidR="00D65AE4" w:rsidRDefault="0013507C">
                      <w:pPr>
                        <w:pStyle w:val="LO-normal"/>
                        <w:spacing w:after="160"/>
                      </w:pPr>
                      <w:proofErr w:type="spellStart"/>
                      <w:r>
                        <w:rPr>
                          <w:b/>
                          <w:color w:val="000000"/>
                        </w:rPr>
                        <w:t>Batch:MCA-B</w:t>
                      </w:r>
                      <w:proofErr w:type="spellEnd"/>
                    </w:p>
                    <w:p w14:paraId="2B72CBFD" w14:textId="77777777" w:rsidR="00D65AE4" w:rsidRDefault="0013507C">
                      <w:pPr>
                        <w:pStyle w:val="LO-normal"/>
                        <w:spacing w:after="160"/>
                      </w:pPr>
                      <w:r>
                        <w:rPr>
                          <w:b/>
                          <w:color w:val="000000"/>
                        </w:rPr>
                        <w:t>Date:12-05-2022</w:t>
                      </w:r>
                    </w:p>
                    <w:p w14:paraId="6E0863E0" w14:textId="77777777" w:rsidR="00D65AE4" w:rsidRDefault="00D65AE4">
                      <w:pPr>
                        <w:pStyle w:val="LO-normal"/>
                        <w:spacing w:after="160"/>
                      </w:pPr>
                    </w:p>
                  </w:txbxContent>
                </v:textbox>
                <w10:wrap type="square"/>
              </v:shape>
            </w:pict>
          </mc:Fallback>
        </mc:AlternateContent>
      </w:r>
    </w:p>
    <w:p w14:paraId="685F655E" w14:textId="77777777" w:rsidR="00D65AE4" w:rsidRDefault="0013507C">
      <w:pPr>
        <w:pBdr>
          <w:top w:val="nil"/>
          <w:left w:val="nil"/>
          <w:bottom w:val="nil"/>
          <w:right w:val="nil"/>
          <w:between w:val="nil"/>
        </w:pBdr>
        <w:spacing w:after="160" w:line="259" w:lineRule="auto"/>
        <w:jc w:val="both"/>
        <w:rPr>
          <w:rFonts w:ascii="Calibri" w:eastAsia="Calibri" w:hAnsi="Calibri" w:cs="Calibri"/>
          <w:b/>
          <w:color w:val="00000A"/>
          <w:sz w:val="28"/>
          <w:szCs w:val="28"/>
          <w:u w:val="single"/>
          <w:lang w:val="en-IN" w:eastAsia="zh-CN" w:bidi="hi-IN"/>
        </w:rPr>
      </w:pPr>
      <w:r>
        <w:rPr>
          <w:rFonts w:ascii="Calibri" w:eastAsia="Calibri" w:hAnsi="Calibri" w:cs="Calibri"/>
          <w:b/>
          <w:color w:val="C55911"/>
          <w:sz w:val="28"/>
          <w:szCs w:val="28"/>
          <w:u w:val="single"/>
          <w:lang w:val="en-IN" w:eastAsia="zh-CN" w:bidi="hi-IN"/>
        </w:rPr>
        <w:t>NETWORKING &amp; SYSTEM ADMINISTRATION LAB</w:t>
      </w:r>
    </w:p>
    <w:p w14:paraId="2EC0BE49" w14:textId="77777777" w:rsidR="00D65AE4" w:rsidRDefault="00D65AE4">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p>
    <w:p w14:paraId="178DCAAB" w14:textId="77777777" w:rsidR="003502B2" w:rsidRPr="00457B38" w:rsidRDefault="003502B2" w:rsidP="003502B2">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42267987"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8"/>
          <w:szCs w:val="28"/>
          <w:lang w:val="en-IN" w:eastAsia="zh-CN" w:bidi="hi-IN"/>
        </w:rPr>
      </w:pPr>
      <w:r>
        <w:rPr>
          <w:color w:val="00000A"/>
          <w:sz w:val="28"/>
          <w:szCs w:val="28"/>
          <w:lang w:val="en-IN" w:eastAsia="zh-CN" w:bidi="hi-IN"/>
        </w:rPr>
        <w:t xml:space="preserve">Write a </w:t>
      </w:r>
      <w:proofErr w:type="spellStart"/>
      <w:r>
        <w:rPr>
          <w:color w:val="00000A"/>
          <w:sz w:val="28"/>
          <w:szCs w:val="28"/>
          <w:lang w:val="en-IN" w:eastAsia="zh-CN" w:bidi="hi-IN"/>
        </w:rPr>
        <w:t>shellscript</w:t>
      </w:r>
      <w:proofErr w:type="spellEnd"/>
      <w:r>
        <w:rPr>
          <w:color w:val="00000A"/>
          <w:sz w:val="28"/>
          <w:szCs w:val="28"/>
          <w:lang w:val="en-IN" w:eastAsia="zh-CN" w:bidi="hi-IN"/>
        </w:rPr>
        <w:t xml:space="preserve"> program </w:t>
      </w:r>
      <w:proofErr w:type="gramStart"/>
      <w:r>
        <w:rPr>
          <w:color w:val="00000A"/>
          <w:sz w:val="28"/>
          <w:szCs w:val="28"/>
          <w:lang w:val="en-IN" w:eastAsia="zh-CN" w:bidi="hi-IN"/>
        </w:rPr>
        <w:t>to  do</w:t>
      </w:r>
      <w:proofErr w:type="gramEnd"/>
      <w:r>
        <w:rPr>
          <w:color w:val="00000A"/>
          <w:sz w:val="28"/>
          <w:szCs w:val="28"/>
          <w:lang w:val="en-IN" w:eastAsia="zh-CN" w:bidi="hi-IN"/>
        </w:rPr>
        <w:t xml:space="preserve"> mathematical calculations using switch case</w:t>
      </w:r>
    </w:p>
    <w:p w14:paraId="5910FBA5"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r>
        <w:rPr>
          <w:b/>
          <w:color w:val="00000A"/>
          <w:sz w:val="28"/>
          <w:szCs w:val="28"/>
          <w:u w:val="single"/>
          <w:lang w:val="en-IN" w:eastAsia="zh-CN" w:bidi="hi-IN"/>
        </w:rPr>
        <w:t>Procedure</w:t>
      </w:r>
    </w:p>
    <w:p w14:paraId="7B92CD58"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#!/bin/bash</w:t>
      </w:r>
    </w:p>
    <w:p w14:paraId="49DC9218"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"enter two number"</w:t>
      </w:r>
    </w:p>
    <w:p w14:paraId="2DDD7691"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read a</w:t>
      </w:r>
    </w:p>
    <w:p w14:paraId="241A55F8"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read b</w:t>
      </w:r>
    </w:p>
    <w:p w14:paraId="2160D4E6"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 1.Addition "</w:t>
      </w:r>
    </w:p>
    <w:p w14:paraId="1AD4522D"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 2.Substraction "</w:t>
      </w:r>
    </w:p>
    <w:p w14:paraId="5E613AEC"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 3.Multiplication  "</w:t>
      </w:r>
    </w:p>
    <w:p w14:paraId="531E60E0"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"4.Division"</w:t>
      </w:r>
    </w:p>
    <w:p w14:paraId="4F7755DA"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"5.Exit"</w:t>
      </w:r>
    </w:p>
    <w:p w14:paraId="30257C4A"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s=1</w:t>
      </w:r>
    </w:p>
    <w:p w14:paraId="291DF289"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while [ $s == 1 ]</w:t>
      </w:r>
    </w:p>
    <w:p w14:paraId="7CEE2877"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do</w:t>
      </w:r>
    </w:p>
    <w:p w14:paraId="57934DFF"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"Enter the choice"</w:t>
      </w:r>
    </w:p>
    <w:p w14:paraId="492417B6"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 xml:space="preserve">read </w:t>
      </w:r>
      <w:proofErr w:type="spellStart"/>
      <w:r>
        <w:rPr>
          <w:color w:val="00000A"/>
          <w:lang w:val="en-IN" w:eastAsia="zh-CN" w:bidi="hi-IN"/>
        </w:rPr>
        <w:t>ch</w:t>
      </w:r>
      <w:proofErr w:type="spellEnd"/>
    </w:p>
    <w:p w14:paraId="08AE866D"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case $</w:t>
      </w:r>
      <w:proofErr w:type="spellStart"/>
      <w:r>
        <w:rPr>
          <w:color w:val="00000A"/>
          <w:lang w:val="en-IN" w:eastAsia="zh-CN" w:bidi="hi-IN"/>
        </w:rPr>
        <w:t>ch</w:t>
      </w:r>
      <w:proofErr w:type="spellEnd"/>
      <w:r>
        <w:rPr>
          <w:color w:val="00000A"/>
          <w:lang w:val="en-IN" w:eastAsia="zh-CN" w:bidi="hi-IN"/>
        </w:rPr>
        <w:t xml:space="preserve"> in</w:t>
      </w:r>
    </w:p>
    <w:p w14:paraId="2A67A6E4"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1)</w:t>
      </w:r>
    </w:p>
    <w:p w14:paraId="657A4182" w14:textId="77777777" w:rsidR="00D65AE4" w:rsidRDefault="00D65AE4">
      <w:pPr>
        <w:pBdr>
          <w:top w:val="nil"/>
          <w:left w:val="nil"/>
          <w:bottom w:val="nil"/>
          <w:right w:val="nil"/>
          <w:between w:val="nil"/>
        </w:pBdr>
        <w:spacing w:after="160" w:line="259" w:lineRule="auto"/>
        <w:rPr>
          <w:color w:val="00000A"/>
          <w:lang w:val="en-IN" w:eastAsia="zh-CN" w:bidi="hi-IN"/>
        </w:rPr>
      </w:pPr>
    </w:p>
    <w:p w14:paraId="1E2FF969"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"sum= "$((</w:t>
      </w:r>
      <w:proofErr w:type="spellStart"/>
      <w:r>
        <w:rPr>
          <w:color w:val="00000A"/>
          <w:lang w:val="en-IN" w:eastAsia="zh-CN" w:bidi="hi-IN"/>
        </w:rPr>
        <w:t>a+b</w:t>
      </w:r>
      <w:proofErr w:type="spellEnd"/>
      <w:r>
        <w:rPr>
          <w:color w:val="00000A"/>
          <w:lang w:val="en-IN" w:eastAsia="zh-CN" w:bidi="hi-IN"/>
        </w:rPr>
        <w:t>))</w:t>
      </w:r>
    </w:p>
    <w:p w14:paraId="317FFB2D"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w:t>
      </w:r>
    </w:p>
    <w:p w14:paraId="15D3B282"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2)</w:t>
      </w:r>
    </w:p>
    <w:p w14:paraId="7573F1CD"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w:t>
      </w:r>
      <w:proofErr w:type="spellStart"/>
      <w:r>
        <w:rPr>
          <w:color w:val="00000A"/>
          <w:lang w:val="en-IN" w:eastAsia="zh-CN" w:bidi="hi-IN"/>
        </w:rPr>
        <w:t>Substraction</w:t>
      </w:r>
      <w:proofErr w:type="spellEnd"/>
      <w:r>
        <w:rPr>
          <w:color w:val="00000A"/>
          <w:lang w:val="en-IN" w:eastAsia="zh-CN" w:bidi="hi-IN"/>
        </w:rPr>
        <w:t>="$((a-b))</w:t>
      </w:r>
    </w:p>
    <w:p w14:paraId="7C1037BC"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w:t>
      </w:r>
    </w:p>
    <w:p w14:paraId="153727A7"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3)</w:t>
      </w:r>
    </w:p>
    <w:p w14:paraId="7FF8EAFC"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"Multiplication="$((a*b))</w:t>
      </w:r>
    </w:p>
    <w:p w14:paraId="0B5BC408"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w:t>
      </w:r>
    </w:p>
    <w:p w14:paraId="5A7C0B65"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lastRenderedPageBreak/>
        <w:t>4)</w:t>
      </w:r>
    </w:p>
    <w:p w14:paraId="63CE0D23"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w:t>
      </w:r>
      <w:proofErr w:type="spellStart"/>
      <w:r>
        <w:rPr>
          <w:color w:val="00000A"/>
          <w:lang w:val="en-IN" w:eastAsia="zh-CN" w:bidi="hi-IN"/>
        </w:rPr>
        <w:t>divison</w:t>
      </w:r>
      <w:proofErr w:type="spellEnd"/>
      <w:r>
        <w:rPr>
          <w:color w:val="00000A"/>
          <w:lang w:val="en-IN" w:eastAsia="zh-CN" w:bidi="hi-IN"/>
        </w:rPr>
        <w:t>="$((a/b))</w:t>
      </w:r>
    </w:p>
    <w:p w14:paraId="72DAE3AF"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w:t>
      </w:r>
    </w:p>
    <w:p w14:paraId="525DA6F6"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5)exit</w:t>
      </w:r>
    </w:p>
    <w:p w14:paraId="6DDB04E7"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w:t>
      </w:r>
    </w:p>
    <w:p w14:paraId="06581472"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w:t>
      </w:r>
    </w:p>
    <w:p w14:paraId="7C151D12"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echo "invalid"</w:t>
      </w:r>
    </w:p>
    <w:p w14:paraId="51093C91"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w:t>
      </w:r>
    </w:p>
    <w:p w14:paraId="6A65586C" w14:textId="77777777" w:rsidR="00D65AE4" w:rsidRDefault="0013507C">
      <w:pPr>
        <w:pBdr>
          <w:top w:val="nil"/>
          <w:left w:val="nil"/>
          <w:bottom w:val="nil"/>
          <w:right w:val="nil"/>
          <w:between w:val="nil"/>
        </w:pBdr>
        <w:spacing w:after="160" w:line="259" w:lineRule="auto"/>
        <w:rPr>
          <w:color w:val="00000A"/>
          <w:lang w:val="en-IN" w:eastAsia="zh-CN" w:bidi="hi-IN"/>
        </w:rPr>
      </w:pPr>
      <w:proofErr w:type="spellStart"/>
      <w:r>
        <w:rPr>
          <w:color w:val="00000A"/>
          <w:lang w:val="en-IN" w:eastAsia="zh-CN" w:bidi="hi-IN"/>
        </w:rPr>
        <w:t>esac</w:t>
      </w:r>
      <w:proofErr w:type="spellEnd"/>
    </w:p>
    <w:p w14:paraId="4CFE0797" w14:textId="77777777" w:rsidR="00D65AE4" w:rsidRDefault="0013507C">
      <w:pPr>
        <w:pBdr>
          <w:top w:val="nil"/>
          <w:left w:val="nil"/>
          <w:bottom w:val="nil"/>
          <w:right w:val="nil"/>
          <w:between w:val="nil"/>
        </w:pBdr>
        <w:spacing w:after="160" w:line="259" w:lineRule="auto"/>
        <w:rPr>
          <w:color w:val="00000A"/>
          <w:lang w:val="en-IN" w:eastAsia="zh-CN" w:bidi="hi-IN"/>
        </w:rPr>
      </w:pPr>
      <w:r>
        <w:rPr>
          <w:color w:val="00000A"/>
          <w:lang w:val="en-IN" w:eastAsia="zh-CN" w:bidi="hi-IN"/>
        </w:rPr>
        <w:t>done</w:t>
      </w:r>
    </w:p>
    <w:p w14:paraId="48761C53" w14:textId="77777777" w:rsidR="00D65AE4" w:rsidRDefault="00D65AE4">
      <w:pPr>
        <w:pBdr>
          <w:top w:val="nil"/>
          <w:left w:val="nil"/>
          <w:bottom w:val="nil"/>
          <w:right w:val="nil"/>
          <w:between w:val="nil"/>
        </w:pBdr>
        <w:spacing w:after="160" w:line="259" w:lineRule="auto"/>
        <w:rPr>
          <w:color w:val="00000A"/>
          <w:sz w:val="28"/>
          <w:szCs w:val="28"/>
          <w:lang w:val="en-IN" w:eastAsia="zh-CN" w:bidi="hi-IN"/>
        </w:rPr>
      </w:pPr>
    </w:p>
    <w:p w14:paraId="76296847" w14:textId="77777777" w:rsidR="00D65AE4" w:rsidRDefault="0013507C">
      <w:pPr>
        <w:pBdr>
          <w:top w:val="nil"/>
          <w:left w:val="nil"/>
          <w:bottom w:val="nil"/>
          <w:right w:val="nil"/>
          <w:between w:val="nil"/>
        </w:pBdr>
        <w:spacing w:after="160" w:line="259" w:lineRule="auto"/>
        <w:rPr>
          <w:rFonts w:ascii="Calibri" w:eastAsia="Calibri" w:hAnsi="Calibri" w:cs="Calibri"/>
          <w:color w:val="00000A"/>
          <w:sz w:val="22"/>
          <w:szCs w:val="22"/>
          <w:lang w:val="en-IN" w:eastAsia="zh-CN" w:bidi="hi-IN"/>
        </w:rPr>
      </w:pPr>
      <w:bookmarkStart w:id="26" w:name="_heading=h.gjdgxs_1_0" w:colFirst="0" w:colLast="0"/>
      <w:bookmarkEnd w:id="26"/>
      <w:r>
        <w:rPr>
          <w:b/>
          <w:color w:val="00000A"/>
          <w:sz w:val="28"/>
          <w:szCs w:val="28"/>
          <w:u w:val="single"/>
          <w:lang w:val="en-IN" w:eastAsia="zh-CN" w:bidi="hi-IN"/>
        </w:rPr>
        <w:t>Output Screenshot</w:t>
      </w:r>
    </w:p>
    <w:p w14:paraId="2D925A9D" w14:textId="77777777" w:rsidR="00D65AE4" w:rsidRDefault="0013507C">
      <w:pPr>
        <w:pBdr>
          <w:top w:val="nil"/>
          <w:left w:val="nil"/>
          <w:bottom w:val="nil"/>
          <w:right w:val="nil"/>
          <w:between w:val="nil"/>
        </w:pBdr>
        <w:spacing w:after="160" w:line="259" w:lineRule="auto"/>
        <w:rPr>
          <w:b/>
          <w:color w:val="00000A"/>
          <w:sz w:val="28"/>
          <w:szCs w:val="28"/>
          <w:u w:val="single"/>
          <w:lang w:val="en-IN" w:eastAsia="zh-CN" w:bidi="hi-IN"/>
        </w:rPr>
      </w:pPr>
      <w:r>
        <w:rPr>
          <w:noProof/>
        </w:rPr>
        <w:drawing>
          <wp:anchor distT="0" distB="0" distL="0" distR="0" simplePos="0" relativeHeight="251718656" behindDoc="0" locked="0" layoutInCell="1" allowOverlap="1" wp14:anchorId="586C96AD" wp14:editId="58DD5B50">
            <wp:simplePos x="0" y="0"/>
            <wp:positionH relativeFrom="column">
              <wp:posOffset>-257174</wp:posOffset>
            </wp:positionH>
            <wp:positionV relativeFrom="paragraph">
              <wp:posOffset>117475</wp:posOffset>
            </wp:positionV>
            <wp:extent cx="5495925" cy="4352925"/>
            <wp:effectExtent l="0" t="0" r="0" b="0"/>
            <wp:wrapSquare wrapText="bothSides"/>
            <wp:docPr id="1655651734" name="image1.png"/>
            <wp:cNvGraphicFramePr/>
            <a:graphic xmlns:a="http://schemas.openxmlformats.org/drawingml/2006/main">
              <a:graphicData uri="http://schemas.openxmlformats.org/drawingml/2006/picture">
                <pic:pic xmlns:pic="http://schemas.openxmlformats.org/drawingml/2006/picture">
                  <pic:nvPicPr>
                    <pic:cNvPr id="1655651734" name="image1.png"/>
                    <pic:cNvPicPr/>
                  </pic:nvPicPr>
                  <pic:blipFill>
                    <a:blip r:embed="rId141"/>
                    <a:stretch>
                      <a:fillRect/>
                    </a:stretch>
                  </pic:blipFill>
                  <pic:spPr>
                    <a:xfrm>
                      <a:off x="0" y="0"/>
                      <a:ext cx="5495925" cy="4352925"/>
                    </a:xfrm>
                    <a:prstGeom prst="rect">
                      <a:avLst/>
                    </a:prstGeom>
                  </pic:spPr>
                </pic:pic>
              </a:graphicData>
            </a:graphic>
          </wp:anchor>
        </w:drawing>
      </w:r>
    </w:p>
    <w:p w14:paraId="62AB0563" w14:textId="77777777" w:rsidR="00D65AE4" w:rsidRDefault="00D65AE4">
      <w:pPr>
        <w:pBdr>
          <w:top w:val="nil"/>
          <w:left w:val="nil"/>
          <w:bottom w:val="nil"/>
          <w:right w:val="nil"/>
          <w:between w:val="nil"/>
        </w:pBdr>
        <w:spacing w:after="160" w:line="259" w:lineRule="auto"/>
        <w:rPr>
          <w:b/>
          <w:color w:val="00000A"/>
          <w:sz w:val="28"/>
          <w:szCs w:val="28"/>
          <w:u w:val="single"/>
          <w:lang w:val="en-IN" w:eastAsia="zh-CN" w:bidi="hi-IN"/>
        </w:rPr>
      </w:pPr>
    </w:p>
    <w:p w14:paraId="55FA8453" w14:textId="77777777" w:rsidR="00D65AE4" w:rsidRDefault="00D65AE4">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06B34A6F" w14:textId="77777777" w:rsidR="00D65AE4" w:rsidRDefault="00D65AE4">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273B357B" w14:textId="77777777" w:rsidR="00D65AE4" w:rsidRDefault="00D65AE4">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257F6928" w14:textId="77777777" w:rsidR="00D65AE4" w:rsidRDefault="00D65AE4">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23F1E339" w14:textId="6C71EE58" w:rsidR="00D65AE4" w:rsidRDefault="00D65AE4">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69D191B7" w14:textId="27CFFB1D"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70E15502" w14:textId="0F8726E4"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4EEBA15D" w14:textId="409A50E4"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7B1E0813" w14:textId="4A28CB85"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1A1488A8" w14:textId="20CB589E"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34137918" w14:textId="6A19636F"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6B0891BB" w14:textId="42CBAF2A"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1B0BBE65" w14:textId="2C93DDE4"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3FB44C52" w14:textId="02E0AD20"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005E551C" w14:textId="3DF3B44B"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495876A9" w14:textId="61CCFDAB"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102C85E1" w14:textId="1718CCC7"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2D749F13" w14:textId="77777777" w:rsidR="003502B2" w:rsidRDefault="003502B2">
      <w:pPr>
        <w:pBdr>
          <w:top w:val="nil"/>
          <w:left w:val="nil"/>
          <w:bottom w:val="nil"/>
          <w:right w:val="nil"/>
          <w:between w:val="nil"/>
        </w:pBdr>
        <w:spacing w:after="160" w:line="259" w:lineRule="auto"/>
        <w:jc w:val="center"/>
        <w:rPr>
          <w:rFonts w:ascii="Calibri" w:eastAsia="Calibri" w:hAnsi="Calibri" w:cs="Calibri"/>
          <w:color w:val="00000A"/>
          <w:sz w:val="22"/>
          <w:szCs w:val="22"/>
          <w:lang w:val="en-IN" w:eastAsia="zh-CN" w:bidi="hi-IN"/>
        </w:rPr>
      </w:pPr>
    </w:p>
    <w:p w14:paraId="11A6C452" w14:textId="36813437" w:rsidR="00A129EB" w:rsidRDefault="00884F8D">
      <w:pPr>
        <w:pBdr>
          <w:top w:val="single" w:sz="8" w:space="2" w:color="000001"/>
        </w:pBdr>
        <w:spacing w:after="160" w:line="259" w:lineRule="auto"/>
        <w:rPr>
          <w:rFonts w:ascii="Calibri" w:eastAsia="Calibri" w:hAnsi="Calibri" w:cs="Calibri"/>
          <w:color w:val="00000A"/>
          <w:sz w:val="22"/>
          <w:szCs w:val="22"/>
          <w:lang w:val="en-IN" w:eastAsia="en-IN" w:bidi="ml-IN"/>
        </w:rPr>
      </w:pPr>
      <w:r>
        <w:rPr>
          <w:noProof/>
        </w:rPr>
        <w:lastRenderedPageBreak/>
        <mc:AlternateContent>
          <mc:Choice Requires="wps">
            <w:drawing>
              <wp:anchor distT="0" distB="0" distL="114300" distR="114300" simplePos="0" relativeHeight="251719680" behindDoc="0" locked="0" layoutInCell="1" allowOverlap="1" wp14:anchorId="3F04FE8E" wp14:editId="671BF48A">
                <wp:simplePos x="0" y="0"/>
                <wp:positionH relativeFrom="column">
                  <wp:posOffset>3924300</wp:posOffset>
                </wp:positionH>
                <wp:positionV relativeFrom="paragraph">
                  <wp:posOffset>241300</wp:posOffset>
                </wp:positionV>
                <wp:extent cx="2347595" cy="1576070"/>
                <wp:effectExtent l="15240" t="14605" r="8890" b="9525"/>
                <wp:wrapSquare wrapText="bothSides"/>
                <wp:docPr id="1547274050"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7595" cy="1576070"/>
                        </a:xfrm>
                        <a:prstGeom prst="rect">
                          <a:avLst/>
                        </a:prstGeom>
                        <a:solidFill>
                          <a:srgbClr val="FFFFFF"/>
                        </a:solidFill>
                        <a:ln w="12573">
                          <a:solidFill>
                            <a:srgbClr val="C0504D"/>
                          </a:solidFill>
                          <a:miter lim="800000"/>
                          <a:headEnd type="none" w="sm" len="sm"/>
                          <a:tailEnd type="none" w="sm" len="sm"/>
                        </a:ln>
                      </wps:spPr>
                      <wps:txbx>
                        <w:txbxContent>
                          <w:p w14:paraId="56F88AD2" w14:textId="77777777" w:rsidR="00A129EB" w:rsidRDefault="00A129EB"/>
                          <w:p w14:paraId="17F2758E" w14:textId="77777777" w:rsidR="00A129EB" w:rsidRDefault="0013507C">
                            <w:r>
                              <w:rPr>
                                <w:b/>
                                <w:color w:val="000000"/>
                              </w:rPr>
                              <w:t>Name: Neha Antony</w:t>
                            </w:r>
                          </w:p>
                          <w:p w14:paraId="4B948534" w14:textId="77777777" w:rsidR="00A129EB" w:rsidRDefault="0013507C">
                            <w:r>
                              <w:rPr>
                                <w:b/>
                                <w:color w:val="000000"/>
                              </w:rPr>
                              <w:t>Roll No:23</w:t>
                            </w:r>
                          </w:p>
                          <w:p w14:paraId="1BC6F3B6" w14:textId="77777777" w:rsidR="00A129EB" w:rsidRDefault="0013507C">
                            <w:r>
                              <w:rPr>
                                <w:b/>
                                <w:color w:val="000000"/>
                              </w:rPr>
                              <w:t>Batch: MCA -B</w:t>
                            </w:r>
                          </w:p>
                          <w:p w14:paraId="3A803C19" w14:textId="77777777" w:rsidR="00A129EB" w:rsidRDefault="0013507C">
                            <w:r>
                              <w:rPr>
                                <w:b/>
                                <w:color w:val="000000"/>
                              </w:rPr>
                              <w:t>Date:0</w:t>
                            </w:r>
                            <w:r w:rsidR="003A131C">
                              <w:rPr>
                                <w:b/>
                                <w:color w:val="000000"/>
                              </w:rPr>
                              <w:t>7</w:t>
                            </w:r>
                            <w:r>
                              <w:rPr>
                                <w:b/>
                                <w:color w:val="000000"/>
                              </w:rPr>
                              <w:t>-06-2022</w:t>
                            </w:r>
                          </w:p>
                          <w:p w14:paraId="648E60A6" w14:textId="77777777" w:rsidR="00A129EB" w:rsidRDefault="00A129EB"/>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3F04FE8E" id="Rectangle 14" o:spid="_x0000_s1052" type="#_x0000_t202" style="position:absolute;margin-left:309pt;margin-top:19pt;width:184.85pt;height:124.1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" strokecolor="#c0504d" strokeweight=".99pt">
                <v:stroke startarrowwidth="narrow" startarrowlength="short" endarrowwidth="narrow" endarrowlength="short"/>
                <v:textbox>
                  <w:txbxContent>
                    <w:p w14:paraId="56F88AD2" w14:textId="77777777" w:rsidR="00A129EB" w:rsidRDefault="00A129EB"/>
                    <w:p w14:paraId="17F2758E" w14:textId="77777777" w:rsidR="00A129EB" w:rsidRDefault="0013507C">
                      <w:r>
                        <w:rPr>
                          <w:b/>
                          <w:color w:val="000000"/>
                        </w:rPr>
                        <w:t>Name: Neha Antony</w:t>
                      </w:r>
                    </w:p>
                    <w:p w14:paraId="4B948534" w14:textId="77777777" w:rsidR="00A129EB" w:rsidRDefault="0013507C">
                      <w:r>
                        <w:rPr>
                          <w:b/>
                          <w:color w:val="000000"/>
                        </w:rPr>
                        <w:t>Roll No:23</w:t>
                      </w:r>
                    </w:p>
                    <w:p w14:paraId="1BC6F3B6" w14:textId="77777777" w:rsidR="00A129EB" w:rsidRDefault="0013507C">
                      <w:r>
                        <w:rPr>
                          <w:b/>
                          <w:color w:val="000000"/>
                        </w:rPr>
                        <w:t>Batch: MCA -B</w:t>
                      </w:r>
                    </w:p>
                    <w:p w14:paraId="3A803C19" w14:textId="77777777" w:rsidR="00A129EB" w:rsidRDefault="0013507C">
                      <w:r>
                        <w:rPr>
                          <w:b/>
                          <w:color w:val="000000"/>
                        </w:rPr>
                        <w:t>Date:0</w:t>
                      </w:r>
                      <w:r w:rsidR="003A131C">
                        <w:rPr>
                          <w:b/>
                          <w:color w:val="000000"/>
                        </w:rPr>
                        <w:t>7</w:t>
                      </w:r>
                      <w:r>
                        <w:rPr>
                          <w:b/>
                          <w:color w:val="000000"/>
                        </w:rPr>
                        <w:t>-06-2022</w:t>
                      </w:r>
                    </w:p>
                    <w:p w14:paraId="648E60A6" w14:textId="77777777" w:rsidR="00A129EB" w:rsidRDefault="00A129EB"/>
                  </w:txbxContent>
                </v:textbox>
                <w10:wrap type="square"/>
              </v:shape>
            </w:pict>
          </mc:Fallback>
        </mc:AlternateContent>
      </w:r>
    </w:p>
    <w:p w14:paraId="45C6439F" w14:textId="77777777" w:rsidR="00A129EB" w:rsidRDefault="0013507C">
      <w:pPr>
        <w:spacing w:after="160" w:line="259" w:lineRule="auto"/>
        <w:jc w:val="both"/>
        <w:rPr>
          <w:rFonts w:ascii="Calibri" w:eastAsia="Calibri" w:hAnsi="Calibri" w:cs="Calibri"/>
          <w:b/>
          <w:color w:val="00000A"/>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621D0FB0" w14:textId="77777777" w:rsidR="00A129EB" w:rsidRDefault="00A129EB">
      <w:pPr>
        <w:spacing w:after="160" w:line="259" w:lineRule="auto"/>
        <w:rPr>
          <w:rFonts w:ascii="Calibri" w:eastAsia="Calibri" w:hAnsi="Calibri" w:cs="Calibri"/>
          <w:color w:val="00000A"/>
          <w:sz w:val="22"/>
          <w:szCs w:val="22"/>
          <w:lang w:val="en-IN" w:eastAsia="en-IN" w:bidi="ml-IN"/>
        </w:rPr>
      </w:pPr>
    </w:p>
    <w:p w14:paraId="6E0758E4" w14:textId="77777777" w:rsidR="003502B2" w:rsidRPr="00457B38" w:rsidRDefault="003502B2" w:rsidP="003502B2">
      <w:pPr>
        <w:pBdr>
          <w:top w:val="nil"/>
          <w:left w:val="nil"/>
          <w:bottom w:val="nil"/>
          <w:right w:val="nil"/>
          <w:between w:val="nil"/>
        </w:pBdr>
        <w:spacing w:after="160" w:line="259" w:lineRule="auto"/>
        <w:rPr>
          <w:b/>
          <w:color w:val="00000A"/>
          <w:sz w:val="28"/>
          <w:szCs w:val="28"/>
          <w:u w:val="single"/>
          <w:lang w:val="en-IN" w:eastAsia="zh-CN" w:bidi="hi-IN"/>
        </w:rPr>
      </w:pPr>
      <w:r w:rsidRPr="00457B38">
        <w:rPr>
          <w:b/>
          <w:color w:val="00000A"/>
          <w:sz w:val="28"/>
          <w:szCs w:val="28"/>
          <w:u w:val="single"/>
          <w:lang w:val="en-IN" w:eastAsia="zh-CN" w:bidi="hi-IN"/>
        </w:rPr>
        <w:t>Question</w:t>
      </w:r>
    </w:p>
    <w:p w14:paraId="0C1B890A" w14:textId="77777777" w:rsidR="003A131C" w:rsidRPr="003502B2" w:rsidRDefault="0013507C" w:rsidP="003A131C">
      <w:pPr>
        <w:spacing w:after="160" w:line="259" w:lineRule="auto"/>
        <w:rPr>
          <w:rFonts w:eastAsia="Calibri"/>
          <w:color w:val="00000A"/>
          <w:sz w:val="28"/>
          <w:szCs w:val="28"/>
          <w:lang w:val="en-IN" w:eastAsia="en-IN" w:bidi="ml-IN"/>
        </w:rPr>
      </w:pPr>
      <w:r w:rsidRPr="003502B2">
        <w:rPr>
          <w:rFonts w:eastAsia="Calibri"/>
          <w:color w:val="00000A"/>
          <w:sz w:val="28"/>
          <w:szCs w:val="28"/>
          <w:lang w:val="en-IN" w:eastAsia="en-IN" w:bidi="ml-IN"/>
        </w:rPr>
        <w:t>Accessing command line arguments passed to shell</w:t>
      </w:r>
    </w:p>
    <w:p w14:paraId="1764FDBB" w14:textId="77777777" w:rsidR="00A129EB" w:rsidRDefault="0013507C">
      <w:pPr>
        <w:spacing w:after="160" w:line="259" w:lineRule="auto"/>
        <w:rPr>
          <w:b/>
          <w:color w:val="00000A"/>
          <w:sz w:val="28"/>
          <w:szCs w:val="28"/>
          <w:u w:val="single"/>
          <w:lang w:val="en-IN" w:eastAsia="en-IN" w:bidi="ml-IN"/>
        </w:rPr>
      </w:pPr>
      <w:r>
        <w:rPr>
          <w:b/>
          <w:color w:val="00000A"/>
          <w:sz w:val="28"/>
          <w:szCs w:val="28"/>
          <w:u w:val="single"/>
          <w:lang w:val="en-IN" w:eastAsia="en-IN" w:bidi="ml-IN"/>
        </w:rPr>
        <w:t>Procedure</w:t>
      </w:r>
    </w:p>
    <w:p w14:paraId="1866B226" w14:textId="77777777" w:rsidR="00C16CD7" w:rsidRPr="00C16CD7" w:rsidRDefault="0013507C" w:rsidP="00C16C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IN" w:eastAsia="en-IN"/>
        </w:rPr>
      </w:pPr>
      <w:r w:rsidRPr="00C16CD7">
        <w:rPr>
          <w:color w:val="000000"/>
          <w:lang w:val="en-IN" w:eastAsia="en-IN"/>
        </w:rPr>
        <w:t>#!/bin/bash</w:t>
      </w:r>
    </w:p>
    <w:p w14:paraId="36CD0CA9" w14:textId="77777777" w:rsidR="00C16CD7" w:rsidRPr="00C16CD7" w:rsidRDefault="0013507C" w:rsidP="00C16C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IN" w:eastAsia="en-IN"/>
        </w:rPr>
      </w:pPr>
      <w:r w:rsidRPr="00C16CD7">
        <w:rPr>
          <w:color w:val="000000"/>
          <w:lang w:val="en-IN" w:eastAsia="en-IN"/>
        </w:rPr>
        <w:t>echo "Average of four numbers="$1 $2 $3 $4</w:t>
      </w:r>
    </w:p>
    <w:p w14:paraId="736B735A" w14:textId="77777777" w:rsidR="00C16CD7" w:rsidRPr="00C16CD7" w:rsidRDefault="0013507C" w:rsidP="00C16C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IN" w:eastAsia="en-IN"/>
        </w:rPr>
      </w:pPr>
      <w:r w:rsidRPr="00C16CD7">
        <w:rPr>
          <w:color w:val="000000"/>
          <w:lang w:val="en-IN" w:eastAsia="en-IN"/>
        </w:rPr>
        <w:t>sum=$(($1+$2+$3+$4))</w:t>
      </w:r>
    </w:p>
    <w:p w14:paraId="7C353A3B" w14:textId="77777777" w:rsidR="00C16CD7" w:rsidRPr="00C16CD7" w:rsidRDefault="0013507C" w:rsidP="00C16C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IN" w:eastAsia="en-IN"/>
        </w:rPr>
      </w:pPr>
      <w:proofErr w:type="spellStart"/>
      <w:r w:rsidRPr="00C16CD7">
        <w:rPr>
          <w:color w:val="000000"/>
          <w:lang w:val="en-IN" w:eastAsia="en-IN"/>
        </w:rPr>
        <w:t>avg</w:t>
      </w:r>
      <w:proofErr w:type="spellEnd"/>
      <w:r w:rsidRPr="00C16CD7">
        <w:rPr>
          <w:color w:val="000000"/>
          <w:lang w:val="en-IN" w:eastAsia="en-IN"/>
        </w:rPr>
        <w:t>=$((sum/4|bc-l))</w:t>
      </w:r>
    </w:p>
    <w:p w14:paraId="2107D110" w14:textId="77777777" w:rsidR="00C16CD7" w:rsidRPr="00C16CD7" w:rsidRDefault="0013507C" w:rsidP="00C16C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lang w:val="en-IN" w:eastAsia="en-IN"/>
        </w:rPr>
      </w:pPr>
      <w:r w:rsidRPr="00C16CD7">
        <w:rPr>
          <w:color w:val="000000"/>
          <w:lang w:val="en-IN" w:eastAsia="en-IN"/>
        </w:rPr>
        <w:t>echo "</w:t>
      </w:r>
      <w:proofErr w:type="spellStart"/>
      <w:r w:rsidRPr="00C16CD7">
        <w:rPr>
          <w:color w:val="000000"/>
          <w:lang w:val="en-IN" w:eastAsia="en-IN"/>
        </w:rPr>
        <w:t>AVerage</w:t>
      </w:r>
      <w:proofErr w:type="spellEnd"/>
      <w:r w:rsidRPr="00C16CD7">
        <w:rPr>
          <w:color w:val="000000"/>
          <w:lang w:val="en-IN" w:eastAsia="en-IN"/>
        </w:rPr>
        <w:t>=" $</w:t>
      </w:r>
      <w:proofErr w:type="spellStart"/>
      <w:r w:rsidRPr="00C16CD7">
        <w:rPr>
          <w:color w:val="000000"/>
          <w:lang w:val="en-IN" w:eastAsia="en-IN"/>
        </w:rPr>
        <w:t>avg</w:t>
      </w:r>
      <w:proofErr w:type="spellEnd"/>
    </w:p>
    <w:p w14:paraId="43EC0E61" w14:textId="77777777" w:rsidR="00C16CD7" w:rsidRPr="00C16CD7" w:rsidRDefault="00C16CD7" w:rsidP="00C16C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00000"/>
          <w:sz w:val="21"/>
          <w:szCs w:val="21"/>
          <w:lang w:val="en-IN" w:eastAsia="en-IN"/>
        </w:rPr>
      </w:pPr>
    </w:p>
    <w:p w14:paraId="51F08896" w14:textId="77777777" w:rsidR="00A129EB" w:rsidRDefault="0013507C">
      <w:pPr>
        <w:spacing w:after="160" w:line="259" w:lineRule="auto"/>
        <w:rPr>
          <w:rFonts w:eastAsia="Calibri"/>
          <w:b/>
          <w:bCs/>
          <w:color w:val="00000A"/>
          <w:sz w:val="28"/>
          <w:szCs w:val="28"/>
          <w:lang w:val="en-IN" w:eastAsia="en-IN" w:bidi="ml-IN"/>
        </w:rPr>
      </w:pPr>
      <w:r>
        <w:rPr>
          <w:rFonts w:ascii="Calibri" w:eastAsia="Calibri" w:hAnsi="Calibri" w:cs="Calibri"/>
          <w:color w:val="00000A"/>
          <w:sz w:val="22"/>
          <w:szCs w:val="22"/>
          <w:lang w:val="en-IN" w:eastAsia="en-IN" w:bidi="ml-IN"/>
        </w:rPr>
        <w:t xml:space="preserve"> </w:t>
      </w:r>
      <w:r>
        <w:rPr>
          <w:rFonts w:eastAsia="Calibri"/>
          <w:b/>
          <w:bCs/>
          <w:color w:val="00000A"/>
          <w:sz w:val="28"/>
          <w:szCs w:val="28"/>
          <w:lang w:val="en-IN" w:eastAsia="en-IN" w:bidi="ml-IN"/>
        </w:rPr>
        <w:t>O</w:t>
      </w:r>
      <w:r w:rsidRPr="00C16CD7">
        <w:rPr>
          <w:rFonts w:eastAsia="Calibri"/>
          <w:b/>
          <w:bCs/>
          <w:color w:val="00000A"/>
          <w:sz w:val="28"/>
          <w:szCs w:val="28"/>
          <w:lang w:val="en-IN" w:eastAsia="en-IN" w:bidi="ml-IN"/>
        </w:rPr>
        <w:t>utput</w:t>
      </w:r>
    </w:p>
    <w:p w14:paraId="13B4CB2C" w14:textId="59D6BC3C" w:rsidR="00C16CD7" w:rsidRDefault="0013507C">
      <w:pPr>
        <w:spacing w:after="160" w:line="259" w:lineRule="auto"/>
        <w:rPr>
          <w:rFonts w:eastAsia="Calibri"/>
          <w:b/>
          <w:bCs/>
          <w:color w:val="00000A"/>
          <w:sz w:val="22"/>
          <w:szCs w:val="22"/>
          <w:lang w:val="en-IN" w:eastAsia="en-IN" w:bidi="ml-IN"/>
        </w:rPr>
      </w:pPr>
      <w:r>
        <w:rPr>
          <w:b/>
          <w:bCs/>
          <w:noProof/>
        </w:rPr>
        <w:drawing>
          <wp:inline distT="0" distB="0" distL="0" distR="0" wp14:anchorId="3DA6560B" wp14:editId="313FB046">
            <wp:extent cx="6248400" cy="1038225"/>
            <wp:effectExtent l="0" t="0" r="0" b="9525"/>
            <wp:docPr id="450049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9068"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6248400" cy="1038225"/>
                    </a:xfrm>
                    <a:prstGeom prst="rect">
                      <a:avLst/>
                    </a:prstGeom>
                  </pic:spPr>
                </pic:pic>
              </a:graphicData>
            </a:graphic>
          </wp:inline>
        </w:drawing>
      </w:r>
    </w:p>
    <w:p w14:paraId="1E0041FC" w14:textId="546877CF" w:rsidR="003502B2" w:rsidRDefault="003502B2">
      <w:pPr>
        <w:spacing w:after="160" w:line="259" w:lineRule="auto"/>
        <w:rPr>
          <w:rFonts w:eastAsia="Calibri"/>
          <w:b/>
          <w:bCs/>
          <w:color w:val="00000A"/>
          <w:sz w:val="22"/>
          <w:szCs w:val="22"/>
          <w:lang w:val="en-IN" w:eastAsia="en-IN" w:bidi="ml-IN"/>
        </w:rPr>
      </w:pPr>
    </w:p>
    <w:p w14:paraId="46C92E32" w14:textId="2EFE0084" w:rsidR="003502B2" w:rsidRDefault="003502B2">
      <w:pPr>
        <w:spacing w:after="160" w:line="259" w:lineRule="auto"/>
        <w:rPr>
          <w:rFonts w:eastAsia="Calibri"/>
          <w:b/>
          <w:bCs/>
          <w:color w:val="00000A"/>
          <w:sz w:val="22"/>
          <w:szCs w:val="22"/>
          <w:lang w:val="en-IN" w:eastAsia="en-IN" w:bidi="ml-IN"/>
        </w:rPr>
      </w:pPr>
    </w:p>
    <w:p w14:paraId="6166A550" w14:textId="39E0D457" w:rsidR="003502B2" w:rsidRDefault="003502B2">
      <w:pPr>
        <w:spacing w:after="160" w:line="259" w:lineRule="auto"/>
        <w:rPr>
          <w:rFonts w:eastAsia="Calibri"/>
          <w:b/>
          <w:bCs/>
          <w:color w:val="00000A"/>
          <w:sz w:val="22"/>
          <w:szCs w:val="22"/>
          <w:lang w:val="en-IN" w:eastAsia="en-IN" w:bidi="ml-IN"/>
        </w:rPr>
      </w:pPr>
    </w:p>
    <w:p w14:paraId="013EE520" w14:textId="64E8B618" w:rsidR="003502B2" w:rsidRDefault="003502B2">
      <w:pPr>
        <w:spacing w:after="160" w:line="259" w:lineRule="auto"/>
        <w:rPr>
          <w:rFonts w:eastAsia="Calibri"/>
          <w:b/>
          <w:bCs/>
          <w:color w:val="00000A"/>
          <w:sz w:val="22"/>
          <w:szCs w:val="22"/>
          <w:lang w:val="en-IN" w:eastAsia="en-IN" w:bidi="ml-IN"/>
        </w:rPr>
      </w:pPr>
    </w:p>
    <w:p w14:paraId="4E9E9CC6" w14:textId="35F12602" w:rsidR="003502B2" w:rsidRDefault="003502B2">
      <w:pPr>
        <w:spacing w:after="160" w:line="259" w:lineRule="auto"/>
        <w:rPr>
          <w:rFonts w:eastAsia="Calibri"/>
          <w:b/>
          <w:bCs/>
          <w:color w:val="00000A"/>
          <w:sz w:val="22"/>
          <w:szCs w:val="22"/>
          <w:lang w:val="en-IN" w:eastAsia="en-IN" w:bidi="ml-IN"/>
        </w:rPr>
      </w:pPr>
    </w:p>
    <w:p w14:paraId="7F4BD88A" w14:textId="1BBF20B8" w:rsidR="003502B2" w:rsidRDefault="003502B2">
      <w:pPr>
        <w:spacing w:after="160" w:line="259" w:lineRule="auto"/>
        <w:rPr>
          <w:rFonts w:eastAsia="Calibri"/>
          <w:b/>
          <w:bCs/>
          <w:color w:val="00000A"/>
          <w:sz w:val="22"/>
          <w:szCs w:val="22"/>
          <w:lang w:val="en-IN" w:eastAsia="en-IN" w:bidi="ml-IN"/>
        </w:rPr>
      </w:pPr>
    </w:p>
    <w:p w14:paraId="0E56EC9E" w14:textId="37C01E99" w:rsidR="003502B2" w:rsidRDefault="003502B2">
      <w:pPr>
        <w:spacing w:after="160" w:line="259" w:lineRule="auto"/>
        <w:rPr>
          <w:rFonts w:eastAsia="Calibri"/>
          <w:b/>
          <w:bCs/>
          <w:color w:val="00000A"/>
          <w:sz w:val="22"/>
          <w:szCs w:val="22"/>
          <w:lang w:val="en-IN" w:eastAsia="en-IN" w:bidi="ml-IN"/>
        </w:rPr>
      </w:pPr>
    </w:p>
    <w:p w14:paraId="6062AC12" w14:textId="44701C3C" w:rsidR="003502B2" w:rsidRDefault="003502B2">
      <w:pPr>
        <w:spacing w:after="160" w:line="259" w:lineRule="auto"/>
        <w:rPr>
          <w:rFonts w:eastAsia="Calibri"/>
          <w:b/>
          <w:bCs/>
          <w:color w:val="00000A"/>
          <w:sz w:val="22"/>
          <w:szCs w:val="22"/>
          <w:lang w:val="en-IN" w:eastAsia="en-IN" w:bidi="ml-IN"/>
        </w:rPr>
      </w:pPr>
    </w:p>
    <w:p w14:paraId="1BF800A4" w14:textId="143D5B10" w:rsidR="003502B2" w:rsidRDefault="003502B2">
      <w:pPr>
        <w:spacing w:after="160" w:line="259" w:lineRule="auto"/>
        <w:rPr>
          <w:rFonts w:eastAsia="Calibri"/>
          <w:b/>
          <w:bCs/>
          <w:color w:val="00000A"/>
          <w:sz w:val="22"/>
          <w:szCs w:val="22"/>
          <w:lang w:val="en-IN" w:eastAsia="en-IN" w:bidi="ml-IN"/>
        </w:rPr>
      </w:pPr>
    </w:p>
    <w:p w14:paraId="10DB333B" w14:textId="44491DAC" w:rsidR="003502B2" w:rsidRDefault="003502B2">
      <w:pPr>
        <w:spacing w:after="160" w:line="259" w:lineRule="auto"/>
        <w:rPr>
          <w:rFonts w:eastAsia="Calibri"/>
          <w:b/>
          <w:bCs/>
          <w:color w:val="00000A"/>
          <w:sz w:val="22"/>
          <w:szCs w:val="22"/>
          <w:lang w:val="en-IN" w:eastAsia="en-IN" w:bidi="ml-IN"/>
        </w:rPr>
      </w:pPr>
    </w:p>
    <w:p w14:paraId="44043503" w14:textId="3563C822" w:rsidR="003502B2" w:rsidRDefault="003502B2">
      <w:pPr>
        <w:spacing w:after="160" w:line="259" w:lineRule="auto"/>
        <w:rPr>
          <w:rFonts w:eastAsia="Calibri"/>
          <w:b/>
          <w:bCs/>
          <w:color w:val="00000A"/>
          <w:sz w:val="22"/>
          <w:szCs w:val="22"/>
          <w:lang w:val="en-IN" w:eastAsia="en-IN" w:bidi="ml-IN"/>
        </w:rPr>
      </w:pPr>
    </w:p>
    <w:p w14:paraId="63295E1D" w14:textId="77777777" w:rsidR="008A21FD" w:rsidRDefault="008A21FD">
      <w:pPr>
        <w:spacing w:after="160" w:line="259" w:lineRule="auto"/>
        <w:rPr>
          <w:rFonts w:eastAsia="Calibri"/>
          <w:b/>
          <w:bCs/>
          <w:color w:val="00000A"/>
          <w:sz w:val="22"/>
          <w:szCs w:val="22"/>
          <w:lang w:val="en-IN" w:eastAsia="en-IN" w:bidi="ml-IN"/>
        </w:rPr>
      </w:pPr>
    </w:p>
    <w:p w14:paraId="7670CCFB" w14:textId="6074C1ED" w:rsidR="003502B2" w:rsidRDefault="003502B2">
      <w:pPr>
        <w:spacing w:after="160" w:line="259" w:lineRule="auto"/>
        <w:rPr>
          <w:rFonts w:eastAsia="Calibri"/>
          <w:b/>
          <w:bCs/>
          <w:color w:val="00000A"/>
          <w:sz w:val="22"/>
          <w:szCs w:val="22"/>
          <w:lang w:val="en-IN" w:eastAsia="en-IN" w:bidi="ml-IN"/>
        </w:rPr>
      </w:pPr>
    </w:p>
    <w:p w14:paraId="7A408DF7" w14:textId="19933A03" w:rsidR="003502B2" w:rsidRDefault="003502B2">
      <w:pPr>
        <w:spacing w:after="160" w:line="259" w:lineRule="auto"/>
        <w:rPr>
          <w:rFonts w:eastAsia="Calibri"/>
          <w:b/>
          <w:bCs/>
          <w:color w:val="00000A"/>
          <w:sz w:val="22"/>
          <w:szCs w:val="22"/>
          <w:lang w:val="en-IN" w:eastAsia="en-IN" w:bidi="ml-IN"/>
        </w:rPr>
      </w:pPr>
    </w:p>
    <w:p w14:paraId="4025538A" w14:textId="7302B5CA" w:rsidR="003502B2" w:rsidRDefault="003502B2">
      <w:pPr>
        <w:spacing w:after="160" w:line="259" w:lineRule="auto"/>
        <w:rPr>
          <w:rFonts w:eastAsia="Calibri"/>
          <w:b/>
          <w:bCs/>
          <w:color w:val="00000A"/>
          <w:sz w:val="22"/>
          <w:szCs w:val="22"/>
          <w:lang w:val="en-IN" w:eastAsia="en-IN" w:bidi="ml-IN"/>
        </w:rPr>
      </w:pPr>
    </w:p>
    <w:p w14:paraId="4A04EC5C" w14:textId="39EC6781" w:rsidR="003502B2" w:rsidRDefault="003502B2">
      <w:pPr>
        <w:spacing w:after="160" w:line="259" w:lineRule="auto"/>
        <w:rPr>
          <w:rFonts w:eastAsia="Calibri"/>
          <w:b/>
          <w:bCs/>
          <w:color w:val="00000A"/>
          <w:sz w:val="22"/>
          <w:szCs w:val="22"/>
          <w:lang w:val="en-IN" w:eastAsia="en-IN" w:bidi="ml-IN"/>
        </w:rPr>
      </w:pPr>
    </w:p>
    <w:p w14:paraId="3D4B90C9" w14:textId="16FE4F74" w:rsidR="003502B2" w:rsidRDefault="003502B2">
      <w:pPr>
        <w:spacing w:after="160" w:line="259" w:lineRule="auto"/>
        <w:rPr>
          <w:rFonts w:eastAsia="Calibri"/>
          <w:b/>
          <w:bCs/>
          <w:color w:val="00000A"/>
          <w:sz w:val="22"/>
          <w:szCs w:val="22"/>
          <w:lang w:val="en-IN" w:eastAsia="en-IN" w:bidi="ml-IN"/>
        </w:rPr>
      </w:pPr>
    </w:p>
    <w:p w14:paraId="353AE637" w14:textId="77777777" w:rsidR="003502B2" w:rsidRPr="00C16CD7" w:rsidRDefault="003502B2">
      <w:pPr>
        <w:spacing w:after="160" w:line="259" w:lineRule="auto"/>
        <w:rPr>
          <w:rFonts w:eastAsia="Calibri"/>
          <w:b/>
          <w:bCs/>
          <w:color w:val="00000A"/>
          <w:sz w:val="22"/>
          <w:szCs w:val="22"/>
          <w:lang w:val="en-IN" w:eastAsia="en-IN" w:bidi="ml-IN"/>
        </w:rPr>
      </w:pPr>
    </w:p>
    <w:p w14:paraId="19E300F2" w14:textId="6FE6A0F8" w:rsidR="00B9675D" w:rsidRDefault="00884F8D">
      <w:pPr>
        <w:pBdr>
          <w:top w:val="single" w:sz="8" w:space="2" w:color="000000"/>
        </w:pBdr>
        <w:spacing w:after="160" w:line="259" w:lineRule="auto"/>
        <w:rPr>
          <w:rFonts w:ascii="Calibri" w:eastAsia="Calibri" w:hAnsi="Calibri" w:cs="Calibri"/>
          <w:sz w:val="22"/>
          <w:szCs w:val="22"/>
          <w:lang w:val="en-IN" w:eastAsia="en-IN" w:bidi="ml-IN"/>
        </w:rPr>
      </w:pPr>
      <w:r>
        <w:rPr>
          <w:noProof/>
        </w:rPr>
        <w:lastRenderedPageBreak/>
        <mc:AlternateContent>
          <mc:Choice Requires="wps">
            <w:drawing>
              <wp:anchor distT="0" distB="0" distL="114300" distR="114300" simplePos="0" relativeHeight="251720704" behindDoc="0" locked="0" layoutInCell="1" allowOverlap="1" wp14:anchorId="735A43D2" wp14:editId="4FF11CB1">
                <wp:simplePos x="0" y="0"/>
                <wp:positionH relativeFrom="column">
                  <wp:posOffset>3933825</wp:posOffset>
                </wp:positionH>
                <wp:positionV relativeFrom="paragraph">
                  <wp:posOffset>247650</wp:posOffset>
                </wp:positionV>
                <wp:extent cx="2332990" cy="1561465"/>
                <wp:effectExtent l="15240" t="11430" r="13970" b="8255"/>
                <wp:wrapSquare wrapText="bothSides"/>
                <wp:docPr id="154727404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2990" cy="1561465"/>
                        </a:xfrm>
                        <a:prstGeom prst="rect">
                          <a:avLst/>
                        </a:prstGeom>
                        <a:solidFill>
                          <a:srgbClr val="FFFFFF"/>
                        </a:solidFill>
                        <a:ln w="12700">
                          <a:solidFill>
                            <a:srgbClr val="C0504D"/>
                          </a:solidFill>
                          <a:miter lim="800000"/>
                          <a:headEnd type="none" w="sm" len="sm"/>
                          <a:tailEnd type="none" w="sm" len="sm"/>
                        </a:ln>
                      </wps:spPr>
                      <wps:txbx>
                        <w:txbxContent>
                          <w:p w14:paraId="448A7267" w14:textId="77777777" w:rsidR="00B9675D" w:rsidRDefault="00B9675D"/>
                          <w:p w14:paraId="0E53B8A8" w14:textId="77777777" w:rsidR="00B9675D" w:rsidRDefault="0013507C">
                            <w:r>
                              <w:rPr>
                                <w:b/>
                                <w:color w:val="000000"/>
                              </w:rPr>
                              <w:t xml:space="preserve">Name: </w:t>
                            </w:r>
                            <w:r w:rsidR="00856966">
                              <w:rPr>
                                <w:b/>
                                <w:color w:val="000000"/>
                              </w:rPr>
                              <w:t xml:space="preserve">Neha Antony </w:t>
                            </w:r>
                          </w:p>
                          <w:p w14:paraId="3CDFB356" w14:textId="77777777" w:rsidR="00B9675D" w:rsidRDefault="0013507C">
                            <w:r>
                              <w:rPr>
                                <w:b/>
                                <w:color w:val="000000"/>
                              </w:rPr>
                              <w:t>Roll No:</w:t>
                            </w:r>
                            <w:r w:rsidR="00856966">
                              <w:rPr>
                                <w:b/>
                                <w:color w:val="000000"/>
                              </w:rPr>
                              <w:t>23</w:t>
                            </w:r>
                          </w:p>
                          <w:p w14:paraId="6CEFCDD2" w14:textId="77777777" w:rsidR="00B9675D" w:rsidRDefault="0013507C">
                            <w:proofErr w:type="spellStart"/>
                            <w:r>
                              <w:rPr>
                                <w:b/>
                                <w:color w:val="000000"/>
                              </w:rPr>
                              <w:t>Batch:</w:t>
                            </w:r>
                            <w:r w:rsidR="00856966">
                              <w:rPr>
                                <w:b/>
                                <w:color w:val="000000"/>
                              </w:rPr>
                              <w:t>MCA-B</w:t>
                            </w:r>
                            <w:proofErr w:type="spellEnd"/>
                          </w:p>
                          <w:p w14:paraId="46B7DA7D" w14:textId="77777777" w:rsidR="00B9675D" w:rsidRDefault="0013507C">
                            <w:r>
                              <w:rPr>
                                <w:b/>
                                <w:color w:val="000000"/>
                              </w:rPr>
                              <w:t>Date:</w:t>
                            </w:r>
                            <w:r w:rsidR="00856966">
                              <w:rPr>
                                <w:b/>
                                <w:color w:val="000000"/>
                              </w:rPr>
                              <w:t>07-06-2022</w:t>
                            </w:r>
                          </w:p>
                          <w:p w14:paraId="1645C827" w14:textId="77777777" w:rsidR="00B9675D" w:rsidRDefault="00B9675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35A43D2" id="_x0000_s1053" type="#_x0000_t202" style="position:absolute;margin-left:309.75pt;margin-top:19.5pt;width:183.7pt;height:122.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" strokecolor="#c0504d" strokeweight="1pt">
                <v:stroke startarrowwidth="narrow" startarrowlength="short" endarrowwidth="narrow" endarrowlength="short"/>
                <v:textbox>
                  <w:txbxContent>
                    <w:p w14:paraId="448A7267" w14:textId="77777777" w:rsidR="00B9675D" w:rsidRDefault="00B9675D"/>
                    <w:p w14:paraId="0E53B8A8" w14:textId="77777777" w:rsidR="00B9675D" w:rsidRDefault="0013507C">
                      <w:r>
                        <w:rPr>
                          <w:b/>
                          <w:color w:val="000000"/>
                        </w:rPr>
                        <w:t xml:space="preserve">Name: </w:t>
                      </w:r>
                      <w:r w:rsidR="00856966">
                        <w:rPr>
                          <w:b/>
                          <w:color w:val="000000"/>
                        </w:rPr>
                        <w:t xml:space="preserve">Neha Antony </w:t>
                      </w:r>
                    </w:p>
                    <w:p w14:paraId="3CDFB356" w14:textId="77777777" w:rsidR="00B9675D" w:rsidRDefault="0013507C">
                      <w:r>
                        <w:rPr>
                          <w:b/>
                          <w:color w:val="000000"/>
                        </w:rPr>
                        <w:t>Roll No:</w:t>
                      </w:r>
                      <w:r w:rsidR="00856966">
                        <w:rPr>
                          <w:b/>
                          <w:color w:val="000000"/>
                        </w:rPr>
                        <w:t>23</w:t>
                      </w:r>
                    </w:p>
                    <w:p w14:paraId="6CEFCDD2" w14:textId="77777777" w:rsidR="00B9675D" w:rsidRDefault="0013507C">
                      <w:proofErr w:type="spellStart"/>
                      <w:r>
                        <w:rPr>
                          <w:b/>
                          <w:color w:val="000000"/>
                        </w:rPr>
                        <w:t>Batch:</w:t>
                      </w:r>
                      <w:r w:rsidR="00856966">
                        <w:rPr>
                          <w:b/>
                          <w:color w:val="000000"/>
                        </w:rPr>
                        <w:t>MCA-B</w:t>
                      </w:r>
                      <w:proofErr w:type="spellEnd"/>
                    </w:p>
                    <w:p w14:paraId="46B7DA7D" w14:textId="77777777" w:rsidR="00B9675D" w:rsidRDefault="0013507C">
                      <w:r>
                        <w:rPr>
                          <w:b/>
                          <w:color w:val="000000"/>
                        </w:rPr>
                        <w:t>Date:</w:t>
                      </w:r>
                      <w:r w:rsidR="00856966">
                        <w:rPr>
                          <w:b/>
                          <w:color w:val="000000"/>
                        </w:rPr>
                        <w:t>07-06-2022</w:t>
                      </w:r>
                    </w:p>
                    <w:p w14:paraId="1645C827" w14:textId="77777777" w:rsidR="00B9675D" w:rsidRDefault="00B9675D"/>
                  </w:txbxContent>
                </v:textbox>
                <w10:wrap type="square"/>
              </v:shape>
            </w:pict>
          </mc:Fallback>
        </mc:AlternateContent>
      </w:r>
    </w:p>
    <w:p w14:paraId="34A812F7" w14:textId="77777777" w:rsidR="00856966" w:rsidRPr="00856966" w:rsidRDefault="0013507C" w:rsidP="00856966">
      <w:pPr>
        <w:spacing w:after="160" w:line="259" w:lineRule="auto"/>
        <w:jc w:val="both"/>
        <w:rPr>
          <w:rFonts w:ascii="Calibri" w:eastAsia="Calibri" w:hAnsi="Calibri" w:cs="Calibri"/>
          <w:b/>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2EEC5969" w14:textId="77777777" w:rsidR="00856966" w:rsidRPr="00856966" w:rsidRDefault="0013507C" w:rsidP="00856966">
      <w:pPr>
        <w:spacing w:after="160" w:line="259" w:lineRule="auto"/>
        <w:rPr>
          <w:rFonts w:ascii="Calibri" w:eastAsia="Calibri" w:hAnsi="Calibri" w:cs="Calibri"/>
          <w:lang w:val="en-IN" w:eastAsia="en-IN" w:bidi="ml-IN"/>
        </w:rPr>
      </w:pPr>
      <w:r>
        <w:rPr>
          <w:b/>
          <w:sz w:val="28"/>
          <w:szCs w:val="28"/>
          <w:u w:val="single"/>
          <w:lang w:val="en-IN" w:eastAsia="en-IN" w:bidi="ml-IN"/>
        </w:rPr>
        <w:t>Experiment No.: 5</w:t>
      </w:r>
    </w:p>
    <w:p w14:paraId="3C2ED627" w14:textId="77777777" w:rsidR="00856966" w:rsidRDefault="00856966" w:rsidP="00856966">
      <w:pPr>
        <w:spacing w:after="160" w:line="259" w:lineRule="auto"/>
        <w:rPr>
          <w:sz w:val="28"/>
          <w:szCs w:val="28"/>
          <w:lang w:val="en-IN" w:eastAsia="en-IN" w:bidi="ml-IN"/>
        </w:rPr>
      </w:pPr>
    </w:p>
    <w:p w14:paraId="6BDA7B2B" w14:textId="77777777" w:rsidR="00856966" w:rsidRDefault="0013507C" w:rsidP="00856966">
      <w:pPr>
        <w:spacing w:after="160" w:line="259" w:lineRule="auto"/>
        <w:rPr>
          <w:b/>
          <w:sz w:val="28"/>
          <w:szCs w:val="28"/>
          <w:u w:val="single"/>
          <w:lang w:val="en-IN" w:eastAsia="en-IN" w:bidi="ml-IN"/>
        </w:rPr>
      </w:pPr>
      <w:r>
        <w:rPr>
          <w:b/>
          <w:sz w:val="28"/>
          <w:szCs w:val="28"/>
          <w:u w:val="single"/>
          <w:lang w:val="en-IN" w:eastAsia="en-IN" w:bidi="ml-IN"/>
        </w:rPr>
        <w:t>Aim</w:t>
      </w:r>
    </w:p>
    <w:p w14:paraId="37B41B21" w14:textId="77777777" w:rsidR="00856966" w:rsidRDefault="0013507C" w:rsidP="00856966">
      <w:pPr>
        <w:spacing w:after="160" w:line="259" w:lineRule="auto"/>
        <w:rPr>
          <w:b/>
          <w:sz w:val="28"/>
          <w:szCs w:val="28"/>
          <w:u w:val="single"/>
          <w:lang w:val="en-IN" w:eastAsia="en-IN" w:bidi="ml-IN"/>
        </w:rPr>
      </w:pPr>
      <w:r w:rsidRPr="003C34FB">
        <w:rPr>
          <w:rFonts w:eastAsia="Calibri"/>
          <w:sz w:val="28"/>
          <w:szCs w:val="28"/>
          <w:lang w:val="en-IN" w:eastAsia="en-IN" w:bidi="ml-IN"/>
        </w:rPr>
        <w:t xml:space="preserve">Installation and configuration of LAMP stack. Deploy an open source application such as </w:t>
      </w:r>
      <w:proofErr w:type="spellStart"/>
      <w:r w:rsidRPr="003C34FB">
        <w:rPr>
          <w:rFonts w:eastAsia="Calibri"/>
          <w:sz w:val="28"/>
          <w:szCs w:val="28"/>
          <w:lang w:val="en-IN" w:eastAsia="en-IN" w:bidi="ml-IN"/>
        </w:rPr>
        <w:t>phpmyadmin</w:t>
      </w:r>
      <w:proofErr w:type="spellEnd"/>
      <w:r w:rsidRPr="003C34FB">
        <w:rPr>
          <w:rFonts w:eastAsia="Calibri"/>
          <w:sz w:val="28"/>
          <w:szCs w:val="28"/>
          <w:lang w:val="en-IN" w:eastAsia="en-IN" w:bidi="ml-IN"/>
        </w:rPr>
        <w:t xml:space="preserve"> and </w:t>
      </w:r>
      <w:proofErr w:type="spellStart"/>
      <w:r w:rsidRPr="003C34FB">
        <w:rPr>
          <w:rFonts w:eastAsia="Calibri"/>
          <w:sz w:val="28"/>
          <w:szCs w:val="28"/>
          <w:lang w:val="en-IN" w:eastAsia="en-IN" w:bidi="ml-IN"/>
        </w:rPr>
        <w:t>Wordpress</w:t>
      </w:r>
      <w:proofErr w:type="spellEnd"/>
      <w:r w:rsidRPr="00297C10">
        <w:rPr>
          <w:rFonts w:eastAsia="Calibri"/>
          <w:lang w:val="en-IN" w:eastAsia="en-IN" w:bidi="ml-IN"/>
        </w:rPr>
        <w:t>.</w:t>
      </w:r>
    </w:p>
    <w:p w14:paraId="13819A3B" w14:textId="77777777" w:rsidR="00856966" w:rsidRDefault="0013507C" w:rsidP="00856966">
      <w:pPr>
        <w:spacing w:after="160" w:line="259" w:lineRule="auto"/>
        <w:rPr>
          <w:b/>
          <w:sz w:val="28"/>
          <w:szCs w:val="28"/>
          <w:u w:val="single"/>
          <w:lang w:val="en-IN" w:eastAsia="en-IN" w:bidi="ml-IN"/>
        </w:rPr>
      </w:pPr>
      <w:r>
        <w:rPr>
          <w:b/>
          <w:sz w:val="28"/>
          <w:szCs w:val="28"/>
          <w:u w:val="single"/>
          <w:lang w:val="en-IN" w:eastAsia="en-IN" w:bidi="ml-IN"/>
        </w:rPr>
        <w:t>Procedure</w:t>
      </w:r>
    </w:p>
    <w:p w14:paraId="6E0689B8" w14:textId="77777777" w:rsidR="00856966" w:rsidRPr="00723D79" w:rsidRDefault="0013507C" w:rsidP="00856966">
      <w:pPr>
        <w:spacing w:after="160" w:line="259" w:lineRule="auto"/>
        <w:rPr>
          <w:b/>
          <w:sz w:val="28"/>
          <w:szCs w:val="28"/>
          <w:u w:val="single"/>
          <w:lang w:val="en-IN" w:eastAsia="en-IN" w:bidi="ml-IN"/>
        </w:rPr>
      </w:pPr>
      <w:r>
        <w:rPr>
          <w:b/>
          <w:sz w:val="28"/>
          <w:szCs w:val="28"/>
          <w:u w:val="single"/>
          <w:lang w:val="en-IN" w:eastAsia="en-IN" w:bidi="ml-IN"/>
        </w:rPr>
        <w:t>INSTALLING APACHE</w:t>
      </w:r>
    </w:p>
    <w:p w14:paraId="0BDE5235" w14:textId="77777777" w:rsidR="00856966" w:rsidRDefault="0013507C" w:rsidP="00856966">
      <w:pPr>
        <w:spacing w:after="160" w:line="259" w:lineRule="auto"/>
        <w:rPr>
          <w:rFonts w:eastAsia="Calibri"/>
          <w:lang w:val="en-IN" w:eastAsia="en-IN" w:bidi="ml-IN"/>
        </w:rPr>
      </w:pPr>
      <w:r w:rsidRPr="00406022">
        <w:rPr>
          <w:b/>
          <w:sz w:val="28"/>
          <w:szCs w:val="28"/>
          <w:lang w:val="en-IN" w:eastAsia="en-IN" w:bidi="ml-IN"/>
        </w:rPr>
        <w:t>Step 1</w:t>
      </w:r>
      <w:r w:rsidRPr="00343481">
        <w:rPr>
          <w:sz w:val="28"/>
          <w:szCs w:val="28"/>
          <w:lang w:val="en-IN" w:eastAsia="en-IN" w:bidi="ml-IN"/>
        </w:rPr>
        <w:t xml:space="preserve"> :</w:t>
      </w:r>
      <w:r w:rsidRPr="00712092">
        <w:rPr>
          <w:rFonts w:eastAsia="Calibri"/>
          <w:sz w:val="28"/>
          <w:szCs w:val="28"/>
          <w:lang w:val="en-IN" w:eastAsia="en-IN" w:bidi="ml-IN"/>
        </w:rPr>
        <w:t>Installing Apache and Updating the Firewall</w:t>
      </w:r>
    </w:p>
    <w:p w14:paraId="6B046031" w14:textId="77777777" w:rsidR="00856966" w:rsidRPr="00712092" w:rsidRDefault="0013507C" w:rsidP="00856966">
      <w:pPr>
        <w:spacing w:after="160" w:line="259" w:lineRule="auto"/>
        <w:rPr>
          <w:rFonts w:eastAsia="Calibri"/>
          <w:lang w:val="en-IN" w:eastAsia="en-IN" w:bidi="ml-IN"/>
        </w:rPr>
      </w:pPr>
      <w:r w:rsidRPr="00712092">
        <w:rPr>
          <w:rFonts w:eastAsia="Calibri"/>
          <w:lang w:val="en-IN" w:eastAsia="en-IN" w:bidi="ml-IN"/>
        </w:rPr>
        <w:t>The Apache web server is a popular open source web server that can be used along with PHP to host dynamic websites.</w:t>
      </w:r>
    </w:p>
    <w:p w14:paraId="21EB26B2" w14:textId="77777777" w:rsidR="00856966" w:rsidRPr="00712092" w:rsidRDefault="0013507C" w:rsidP="00856966">
      <w:pPr>
        <w:spacing w:after="160" w:line="259" w:lineRule="auto"/>
        <w:rPr>
          <w:rFonts w:eastAsia="Calibri"/>
          <w:shd w:val="clear" w:color="auto" w:fill="FFFFFF"/>
          <w:lang w:val="en-IN" w:eastAsia="en-IN" w:bidi="ml-IN"/>
        </w:rPr>
      </w:pPr>
      <w:r w:rsidRPr="00712092">
        <w:rPr>
          <w:rFonts w:eastAsia="Calibri"/>
          <w:lang w:val="en-IN" w:eastAsia="en-IN" w:bidi="ml-IN"/>
        </w:rPr>
        <w:t xml:space="preserve"> First, make sure your apt cache is updated with:</w:t>
      </w:r>
    </w:p>
    <w:p w14:paraId="55384DE9" w14:textId="77777777" w:rsidR="00856966" w:rsidRPr="003C34FB" w:rsidRDefault="0013507C" w:rsidP="00856966">
      <w:pPr>
        <w:spacing w:after="160" w:line="259" w:lineRule="auto"/>
        <w:rPr>
          <w:rFonts w:eastAsia="Calibri"/>
          <w:sz w:val="28"/>
          <w:szCs w:val="28"/>
          <w:lang w:val="en-IN" w:eastAsia="en-IN" w:bidi="ml-IN"/>
        </w:rPr>
      </w:pPr>
      <w:r>
        <w:rPr>
          <w:rFonts w:eastAsia="Calibri"/>
          <w:sz w:val="28"/>
          <w:szCs w:val="28"/>
          <w:shd w:val="clear" w:color="auto" w:fill="FFFFFF"/>
          <w:lang w:val="en-IN" w:eastAsia="en-IN" w:bidi="ml-IN"/>
        </w:rPr>
        <w:t xml:space="preserve">            </w:t>
      </w:r>
      <w:r w:rsidRPr="003C34FB">
        <w:rPr>
          <w:rFonts w:eastAsia="Calibri"/>
          <w:sz w:val="28"/>
          <w:szCs w:val="28"/>
          <w:shd w:val="clear" w:color="auto" w:fill="FFFFFF"/>
          <w:lang w:val="en-IN" w:eastAsia="en-IN" w:bidi="ml-IN"/>
        </w:rPr>
        <w:t xml:space="preserve">Syntax: $ </w:t>
      </w:r>
      <w:proofErr w:type="spellStart"/>
      <w:r w:rsidRPr="003C34FB">
        <w:rPr>
          <w:rFonts w:eastAsia="Calibri"/>
          <w:sz w:val="28"/>
          <w:szCs w:val="28"/>
          <w:lang w:val="en-IN" w:eastAsia="en-IN" w:bidi="ml-IN"/>
        </w:rPr>
        <w:t>sudo</w:t>
      </w:r>
      <w:proofErr w:type="spellEnd"/>
      <w:r w:rsidRPr="003C34FB">
        <w:rPr>
          <w:rFonts w:eastAsia="Calibri"/>
          <w:sz w:val="28"/>
          <w:szCs w:val="28"/>
          <w:lang w:val="en-IN" w:eastAsia="en-IN" w:bidi="ml-IN"/>
        </w:rPr>
        <w:t xml:space="preserve"> apt update</w:t>
      </w:r>
    </w:p>
    <w:p w14:paraId="6C11B5EA" w14:textId="77777777" w:rsidR="00856966" w:rsidRPr="00406022" w:rsidRDefault="0013507C" w:rsidP="00856966">
      <w:pPr>
        <w:spacing w:after="160" w:line="259" w:lineRule="auto"/>
        <w:rPr>
          <w:b/>
          <w:sz w:val="28"/>
          <w:szCs w:val="28"/>
          <w:lang w:val="en-IN" w:eastAsia="en-IN" w:bidi="ml-IN"/>
        </w:rPr>
      </w:pPr>
      <w:r w:rsidRPr="00406022">
        <w:rPr>
          <w:b/>
          <w:sz w:val="28"/>
          <w:szCs w:val="28"/>
          <w:lang w:val="en-IN" w:eastAsia="en-IN" w:bidi="ml-IN"/>
        </w:rPr>
        <w:t>Output:</w:t>
      </w:r>
    </w:p>
    <w:p w14:paraId="7E7CBCC7" w14:textId="77777777" w:rsidR="00856966" w:rsidRPr="00343481" w:rsidRDefault="0013507C" w:rsidP="00856966">
      <w:pPr>
        <w:spacing w:after="160" w:line="259" w:lineRule="auto"/>
        <w:rPr>
          <w:sz w:val="28"/>
          <w:szCs w:val="28"/>
          <w:lang w:val="en-IN" w:eastAsia="en-IN" w:bidi="ml-IN"/>
        </w:rPr>
      </w:pPr>
      <w:r w:rsidRPr="00712092">
        <w:rPr>
          <w:noProof/>
          <w:sz w:val="28"/>
          <w:szCs w:val="28"/>
        </w:rPr>
        <w:drawing>
          <wp:inline distT="0" distB="0" distL="0" distR="0" wp14:anchorId="68E8B9AF" wp14:editId="43286C14">
            <wp:extent cx="5731510" cy="1901318"/>
            <wp:effectExtent l="0" t="0" r="2540" b="3810"/>
            <wp:docPr id="1935880153" name="Picture 1" descr="C:\Users\Student\AppData\Local\Temp\Rar$DI04.2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880153" name="Picture 1" descr="C:\Users\Student\AppData\Local\Temp\Rar$DI04.250\1.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bwMode="auto">
                    <a:xfrm>
                      <a:off x="0" y="0"/>
                      <a:ext cx="5731510" cy="1901318"/>
                    </a:xfrm>
                    <a:prstGeom prst="rect">
                      <a:avLst/>
                    </a:prstGeom>
                    <a:noFill/>
                    <a:ln>
                      <a:noFill/>
                    </a:ln>
                  </pic:spPr>
                </pic:pic>
              </a:graphicData>
            </a:graphic>
          </wp:inline>
        </w:drawing>
      </w:r>
    </w:p>
    <w:p w14:paraId="1263185B" w14:textId="77777777" w:rsidR="00856966" w:rsidRDefault="0013507C" w:rsidP="00856966">
      <w:pPr>
        <w:spacing w:after="160" w:line="259" w:lineRule="auto"/>
        <w:rPr>
          <w:rFonts w:eastAsia="Calibri"/>
          <w:sz w:val="28"/>
          <w:szCs w:val="28"/>
          <w:shd w:val="clear" w:color="auto" w:fill="FFFFFF"/>
          <w:lang w:val="en-IN" w:eastAsia="en-IN" w:bidi="ml-IN"/>
        </w:rPr>
      </w:pPr>
      <w:r w:rsidRPr="00406022">
        <w:rPr>
          <w:b/>
          <w:sz w:val="28"/>
          <w:szCs w:val="28"/>
          <w:lang w:val="en-IN" w:eastAsia="en-IN" w:bidi="ml-IN"/>
        </w:rPr>
        <w:t>Step2</w:t>
      </w:r>
      <w:r w:rsidRPr="00343481">
        <w:rPr>
          <w:sz w:val="28"/>
          <w:szCs w:val="28"/>
          <w:lang w:val="en-IN" w:eastAsia="en-IN" w:bidi="ml-IN"/>
        </w:rPr>
        <w:t xml:space="preserve"> :</w:t>
      </w:r>
      <w:r>
        <w:rPr>
          <w:rFonts w:eastAsia="Calibri"/>
          <w:sz w:val="28"/>
          <w:szCs w:val="28"/>
          <w:shd w:val="clear" w:color="auto" w:fill="FFFFFF"/>
          <w:lang w:val="en-IN" w:eastAsia="en-IN" w:bidi="ml-IN"/>
        </w:rPr>
        <w:t>Install Apache 2</w:t>
      </w:r>
    </w:p>
    <w:p w14:paraId="7EAA0A7C" w14:textId="77777777" w:rsidR="00856966" w:rsidRPr="00712092" w:rsidRDefault="0013507C" w:rsidP="00856966">
      <w:pPr>
        <w:spacing w:after="160" w:line="259" w:lineRule="auto"/>
        <w:rPr>
          <w:lang w:val="en-IN" w:eastAsia="en-IN" w:bidi="ml-IN"/>
        </w:rPr>
      </w:pPr>
      <w:r w:rsidRPr="00712092">
        <w:rPr>
          <w:rFonts w:eastAsia="Calibri"/>
          <w:lang w:val="en-IN" w:eastAsia="en-IN" w:bidi="ml-IN"/>
        </w:rPr>
        <w:t>Once the cache has been updated, you can install Apache with:</w:t>
      </w:r>
    </w:p>
    <w:p w14:paraId="5C61366C" w14:textId="77777777" w:rsidR="00856966" w:rsidRDefault="0013507C" w:rsidP="00856966">
      <w:pPr>
        <w:spacing w:after="160" w:line="259" w:lineRule="auto"/>
        <w:ind w:left="1080"/>
        <w:contextualSpacing/>
        <w:rPr>
          <w:rFonts w:eastAsia="Calibri"/>
          <w:sz w:val="28"/>
          <w:szCs w:val="28"/>
          <w:lang w:val="en-IN" w:eastAsia="en-IN" w:bidi="ml-IN"/>
        </w:rPr>
      </w:pPr>
      <w:r w:rsidRPr="00406022">
        <w:rPr>
          <w:rFonts w:eastAsia="Calibri"/>
          <w:noProof/>
          <w:sz w:val="28"/>
          <w:szCs w:val="28"/>
          <w:lang w:val="en-IN" w:eastAsia="en-IN" w:bidi="ml-IN"/>
        </w:rPr>
        <w:t xml:space="preserve">Syntax:  </w:t>
      </w:r>
      <w:r w:rsidRPr="00712092">
        <w:rPr>
          <w:rFonts w:eastAsia="Calibri"/>
          <w:sz w:val="28"/>
          <w:szCs w:val="28"/>
          <w:shd w:val="clear" w:color="auto" w:fill="FFFFFF"/>
          <w:lang w:val="en-IN" w:eastAsia="en-IN" w:bidi="ml-IN"/>
        </w:rPr>
        <w:t xml:space="preserve">$ </w:t>
      </w:r>
      <w:proofErr w:type="spellStart"/>
      <w:r w:rsidRPr="00712092">
        <w:rPr>
          <w:rFonts w:eastAsia="Calibri"/>
          <w:sz w:val="28"/>
          <w:szCs w:val="28"/>
          <w:lang w:val="en-IN" w:eastAsia="en-IN" w:bidi="ml-IN"/>
        </w:rPr>
        <w:t>sudo</w:t>
      </w:r>
      <w:proofErr w:type="spellEnd"/>
      <w:r w:rsidRPr="00712092">
        <w:rPr>
          <w:rFonts w:eastAsia="Calibri"/>
          <w:sz w:val="28"/>
          <w:szCs w:val="28"/>
          <w:lang w:val="en-IN" w:eastAsia="en-IN" w:bidi="ml-IN"/>
        </w:rPr>
        <w:t xml:space="preserve"> apt update</w:t>
      </w:r>
    </w:p>
    <w:p w14:paraId="1871C559" w14:textId="77777777" w:rsidR="00856966" w:rsidRDefault="00856966" w:rsidP="00856966">
      <w:pPr>
        <w:spacing w:after="160" w:line="259" w:lineRule="auto"/>
        <w:ind w:left="1080"/>
        <w:contextualSpacing/>
        <w:rPr>
          <w:rFonts w:eastAsia="Calibri"/>
          <w:sz w:val="28"/>
          <w:szCs w:val="28"/>
          <w:lang w:val="en-IN" w:eastAsia="en-IN" w:bidi="ml-IN"/>
        </w:rPr>
      </w:pPr>
    </w:p>
    <w:p w14:paraId="5FACA153" w14:textId="77777777" w:rsidR="00856966" w:rsidRPr="00606870" w:rsidRDefault="0013507C" w:rsidP="00856966">
      <w:pPr>
        <w:spacing w:after="160" w:line="259" w:lineRule="auto"/>
        <w:ind w:left="1080"/>
        <w:contextualSpacing/>
        <w:rPr>
          <w:rFonts w:eastAsia="Calibri"/>
          <w:sz w:val="28"/>
          <w:szCs w:val="28"/>
          <w:shd w:val="clear" w:color="auto" w:fill="FFFFFF"/>
          <w:lang w:val="en-IN" w:eastAsia="en-IN" w:bidi="ml-IN"/>
        </w:rPr>
      </w:pPr>
      <w:r w:rsidRPr="00606870">
        <w:rPr>
          <w:rFonts w:eastAsia="Calibri"/>
          <w:lang w:val="en-IN" w:eastAsia="en-IN" w:bidi="ml-IN"/>
        </w:rPr>
        <w:t>Press Y and hit ENTER to confirm, and the installation will proceed.</w:t>
      </w:r>
    </w:p>
    <w:p w14:paraId="7CB5DD9E" w14:textId="77777777" w:rsidR="00856966" w:rsidRPr="00712092" w:rsidRDefault="0013507C" w:rsidP="00856966">
      <w:pPr>
        <w:spacing w:after="160" w:line="259" w:lineRule="auto"/>
        <w:rPr>
          <w:rFonts w:eastAsia="Calibri"/>
          <w:sz w:val="28"/>
          <w:szCs w:val="28"/>
          <w:shd w:val="clear" w:color="auto" w:fill="FFFFFF"/>
          <w:lang w:val="en-IN" w:eastAsia="en-IN" w:bidi="ml-IN"/>
        </w:rPr>
      </w:pPr>
      <w:r w:rsidRPr="00712092">
        <w:rPr>
          <w:rFonts w:eastAsia="Calibri"/>
          <w:b/>
          <w:noProof/>
          <w:sz w:val="28"/>
          <w:szCs w:val="28"/>
          <w:lang w:val="en-IN" w:eastAsia="en-IN" w:bidi="ml-IN"/>
        </w:rPr>
        <w:t>Output:</w:t>
      </w:r>
    </w:p>
    <w:p w14:paraId="6803E8E3" w14:textId="77777777" w:rsidR="00856966" w:rsidRPr="00343481" w:rsidRDefault="00856966" w:rsidP="00856966">
      <w:pPr>
        <w:spacing w:after="160" w:line="259" w:lineRule="auto"/>
        <w:rPr>
          <w:rFonts w:eastAsia="Calibri"/>
          <w:b/>
          <w:noProof/>
          <w:sz w:val="28"/>
          <w:szCs w:val="28"/>
          <w:lang w:val="en-IN" w:eastAsia="en-IN" w:bidi="ml-IN"/>
        </w:rPr>
      </w:pPr>
    </w:p>
    <w:p w14:paraId="790A3B48" w14:textId="77777777" w:rsidR="00856966" w:rsidRDefault="0013507C" w:rsidP="00856966">
      <w:pPr>
        <w:spacing w:after="160" w:line="259" w:lineRule="auto"/>
        <w:rPr>
          <w:sz w:val="28"/>
          <w:szCs w:val="28"/>
          <w:lang w:val="en-IN" w:eastAsia="en-IN" w:bidi="ml-IN"/>
        </w:rPr>
      </w:pPr>
      <w:r w:rsidRPr="00712092">
        <w:rPr>
          <w:noProof/>
          <w:sz w:val="28"/>
          <w:szCs w:val="28"/>
        </w:rPr>
        <w:lastRenderedPageBreak/>
        <w:drawing>
          <wp:inline distT="0" distB="0" distL="0" distR="0" wp14:anchorId="00C71EA0" wp14:editId="71EE8E0E">
            <wp:extent cx="4139094" cy="1753241"/>
            <wp:effectExtent l="19050" t="0" r="0" b="0"/>
            <wp:docPr id="912369423" name="Picture 2" descr="C:\Users\Student\AppData\Local\Temp\Rar$DI15.8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369423" name="Picture 2" descr="C:\Users\Student\AppData\Local\Temp\Rar$DI15.843\2.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194963" cy="1776906"/>
                    </a:xfrm>
                    <a:prstGeom prst="rect">
                      <a:avLst/>
                    </a:prstGeom>
                    <a:noFill/>
                    <a:ln>
                      <a:noFill/>
                    </a:ln>
                  </pic:spPr>
                </pic:pic>
              </a:graphicData>
            </a:graphic>
          </wp:inline>
        </w:drawing>
      </w:r>
    </w:p>
    <w:p w14:paraId="18912BCD" w14:textId="77777777" w:rsidR="00856966" w:rsidRDefault="0013507C" w:rsidP="00856966">
      <w:pPr>
        <w:spacing w:after="160" w:line="259" w:lineRule="auto"/>
        <w:rPr>
          <w:rFonts w:ascii="Calibri" w:eastAsia="Calibri" w:hAnsi="Calibri" w:cs="Calibri"/>
          <w:sz w:val="22"/>
          <w:szCs w:val="22"/>
          <w:lang w:val="en-IN" w:eastAsia="en-IN" w:bidi="ml-IN"/>
        </w:rPr>
      </w:pPr>
      <w:r w:rsidRPr="00406022">
        <w:rPr>
          <w:b/>
          <w:sz w:val="28"/>
          <w:szCs w:val="28"/>
          <w:lang w:val="en-IN" w:eastAsia="en-IN" w:bidi="ml-IN"/>
        </w:rPr>
        <w:t>Step 3</w:t>
      </w:r>
      <w:r w:rsidRPr="00343481">
        <w:rPr>
          <w:sz w:val="28"/>
          <w:szCs w:val="28"/>
          <w:lang w:val="en-IN" w:eastAsia="en-IN" w:bidi="ml-IN"/>
        </w:rPr>
        <w:t xml:space="preserve"> :</w:t>
      </w:r>
      <w:r w:rsidRPr="009A2F2E">
        <w:rPr>
          <w:rFonts w:eastAsia="Calibri"/>
          <w:sz w:val="28"/>
          <w:szCs w:val="28"/>
          <w:lang w:val="en-IN" w:eastAsia="en-IN" w:bidi="ml-IN"/>
        </w:rPr>
        <w:t>Adjust the Firewall to Allow Web Traffic</w:t>
      </w:r>
    </w:p>
    <w:p w14:paraId="144A07A8" w14:textId="77777777" w:rsidR="00856966" w:rsidRPr="009A2F2E" w:rsidRDefault="0013507C" w:rsidP="00856966">
      <w:pPr>
        <w:spacing w:after="160" w:line="259" w:lineRule="auto"/>
        <w:rPr>
          <w:rFonts w:eastAsia="Calibri"/>
          <w:shd w:val="clear" w:color="auto" w:fill="FFFFFF"/>
          <w:lang w:val="en-IN" w:eastAsia="en-IN" w:bidi="ml-IN"/>
        </w:rPr>
      </w:pPr>
      <w:r w:rsidRPr="009A2F2E">
        <w:rPr>
          <w:rFonts w:eastAsia="Calibri"/>
          <w:lang w:val="en-IN" w:eastAsia="en-IN" w:bidi="ml-IN"/>
        </w:rPr>
        <w:t xml:space="preserve"> Next, assuming that you have followed the initial server setup instructions and enabled the UFW firewall, make sure that your firewall allows HTTP and HTTPS traffic. You can check that UFW has an application profile for Apache</w:t>
      </w:r>
      <w:r w:rsidRPr="009A2F2E">
        <w:rPr>
          <w:rFonts w:eastAsia="Calibri"/>
          <w:shd w:val="clear" w:color="auto" w:fill="FFFFFF"/>
          <w:lang w:val="en-IN" w:eastAsia="en-IN" w:bidi="ml-IN"/>
        </w:rPr>
        <w:t>.</w:t>
      </w:r>
    </w:p>
    <w:p w14:paraId="771463A3" w14:textId="77777777" w:rsidR="00856966" w:rsidRDefault="0013507C" w:rsidP="00856966">
      <w:pPr>
        <w:spacing w:after="160" w:line="259" w:lineRule="auto"/>
        <w:rPr>
          <w:rFonts w:eastAsia="Calibri"/>
          <w:b/>
          <w:sz w:val="28"/>
          <w:szCs w:val="28"/>
          <w:lang w:val="en-IN" w:eastAsia="en-IN" w:bidi="ml-IN"/>
        </w:rPr>
      </w:pPr>
      <w:r w:rsidRPr="00406022">
        <w:rPr>
          <w:rFonts w:eastAsia="Calibri"/>
          <w:b/>
          <w:sz w:val="28"/>
          <w:szCs w:val="28"/>
          <w:lang w:val="en-IN" w:eastAsia="en-IN" w:bidi="ml-IN"/>
        </w:rPr>
        <w:t>Output:</w:t>
      </w:r>
    </w:p>
    <w:p w14:paraId="643F597A" w14:textId="77777777" w:rsidR="00856966" w:rsidRPr="00406022" w:rsidRDefault="0013507C" w:rsidP="00856966">
      <w:pPr>
        <w:spacing w:after="160" w:line="259" w:lineRule="auto"/>
        <w:rPr>
          <w:rFonts w:eastAsia="Calibri"/>
          <w:b/>
          <w:sz w:val="28"/>
          <w:szCs w:val="28"/>
          <w:lang w:val="en-IN" w:eastAsia="en-IN" w:bidi="ml-IN"/>
        </w:rPr>
      </w:pPr>
      <w:r w:rsidRPr="009A2F2E">
        <w:rPr>
          <w:b/>
          <w:noProof/>
          <w:sz w:val="28"/>
          <w:szCs w:val="28"/>
        </w:rPr>
        <w:drawing>
          <wp:inline distT="0" distB="0" distL="0" distR="0" wp14:anchorId="67CC9630" wp14:editId="2EAA926B">
            <wp:extent cx="2486025" cy="770210"/>
            <wp:effectExtent l="0" t="0" r="0" b="0"/>
            <wp:docPr id="1016358074" name="Picture 4" descr="C:\Users\Student\AppData\Local\Temp\Rar$DI31.6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58074" name="Picture 3" descr="C:\Users\Student\AppData\Local\Temp\Rar$DI31.671\3.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2501165" cy="774901"/>
                    </a:xfrm>
                    <a:prstGeom prst="rect">
                      <a:avLst/>
                    </a:prstGeom>
                    <a:noFill/>
                    <a:ln>
                      <a:noFill/>
                    </a:ln>
                  </pic:spPr>
                </pic:pic>
              </a:graphicData>
            </a:graphic>
          </wp:inline>
        </w:drawing>
      </w:r>
    </w:p>
    <w:p w14:paraId="6D58817F" w14:textId="77777777" w:rsidR="00856966" w:rsidRDefault="0013507C" w:rsidP="00856966">
      <w:pPr>
        <w:spacing w:after="160" w:line="259" w:lineRule="auto"/>
        <w:rPr>
          <w:rFonts w:eastAsia="Calibri"/>
          <w:sz w:val="28"/>
          <w:szCs w:val="28"/>
          <w:shd w:val="clear" w:color="auto" w:fill="FFFFFF"/>
          <w:lang w:val="en-IN" w:eastAsia="en-IN" w:bidi="ml-IN"/>
        </w:rPr>
      </w:pPr>
      <w:r w:rsidRPr="00406022">
        <w:rPr>
          <w:b/>
          <w:sz w:val="28"/>
          <w:szCs w:val="28"/>
          <w:lang w:val="en-IN" w:eastAsia="en-IN" w:bidi="ml-IN"/>
        </w:rPr>
        <w:t>Step 4</w:t>
      </w:r>
      <w:r w:rsidRPr="00343481">
        <w:rPr>
          <w:sz w:val="28"/>
          <w:szCs w:val="28"/>
          <w:lang w:val="en-IN" w:eastAsia="en-IN" w:bidi="ml-IN"/>
        </w:rPr>
        <w:t xml:space="preserve"> :</w:t>
      </w:r>
      <w:r>
        <w:rPr>
          <w:sz w:val="28"/>
          <w:szCs w:val="28"/>
          <w:lang w:val="en-IN" w:eastAsia="en-IN" w:bidi="ml-IN"/>
        </w:rPr>
        <w:t>Check Apache Full</w:t>
      </w:r>
    </w:p>
    <w:p w14:paraId="776CDFB7" w14:textId="77777777" w:rsidR="00856966" w:rsidRPr="009A2F2E" w:rsidRDefault="0013507C" w:rsidP="00856966">
      <w:pPr>
        <w:spacing w:after="160" w:line="259" w:lineRule="auto"/>
        <w:rPr>
          <w:rFonts w:eastAsia="Calibri"/>
          <w:shd w:val="clear" w:color="auto" w:fill="FFFFFF"/>
          <w:lang w:val="en-IN" w:eastAsia="en-IN" w:bidi="ml-IN"/>
        </w:rPr>
      </w:pPr>
      <w:r w:rsidRPr="009A2F2E">
        <w:rPr>
          <w:rFonts w:eastAsia="Calibri"/>
          <w:lang w:val="en-IN" w:eastAsia="en-IN" w:bidi="ml-IN"/>
        </w:rPr>
        <w:t xml:space="preserve"> Apache Full profile details, you’ll see that it enables traffic to ports 80 and 443:</w:t>
      </w:r>
    </w:p>
    <w:p w14:paraId="26CF75FB" w14:textId="77777777" w:rsidR="00856966" w:rsidRDefault="0013507C" w:rsidP="00856966">
      <w:pPr>
        <w:spacing w:after="160" w:line="259" w:lineRule="auto"/>
        <w:ind w:left="1080"/>
        <w:contextualSpacing/>
        <w:rPr>
          <w:rFonts w:eastAsia="Calibri"/>
          <w:sz w:val="28"/>
          <w:szCs w:val="28"/>
          <w:lang w:val="en-IN" w:eastAsia="en-IN" w:bidi="ml-IN"/>
        </w:rPr>
      </w:pPr>
      <w:r w:rsidRPr="00406022">
        <w:rPr>
          <w:rFonts w:eastAsia="Calibri"/>
          <w:sz w:val="28"/>
          <w:szCs w:val="28"/>
          <w:lang w:val="en-IN" w:eastAsia="en-IN" w:bidi="ml-IN"/>
        </w:rPr>
        <w:t>Syntax</w:t>
      </w:r>
      <w:r w:rsidRPr="009A2F2E">
        <w:rPr>
          <w:rFonts w:eastAsia="Calibri"/>
          <w:sz w:val="28"/>
          <w:szCs w:val="28"/>
          <w:lang w:val="en-IN" w:eastAsia="en-IN" w:bidi="ml-IN"/>
        </w:rPr>
        <w:t xml:space="preserve">: </w:t>
      </w:r>
      <w:proofErr w:type="spellStart"/>
      <w:r w:rsidRPr="009A2F2E">
        <w:rPr>
          <w:rFonts w:eastAsia="Calibri"/>
          <w:sz w:val="28"/>
          <w:szCs w:val="28"/>
          <w:lang w:val="en-IN" w:eastAsia="en-IN" w:bidi="ml-IN"/>
        </w:rPr>
        <w:t>sudoufw</w:t>
      </w:r>
      <w:proofErr w:type="spellEnd"/>
      <w:r w:rsidRPr="009A2F2E">
        <w:rPr>
          <w:rFonts w:eastAsia="Calibri"/>
          <w:sz w:val="28"/>
          <w:szCs w:val="28"/>
          <w:lang w:val="en-IN" w:eastAsia="en-IN" w:bidi="ml-IN"/>
        </w:rPr>
        <w:t xml:space="preserve"> app info "Apache Full"</w:t>
      </w:r>
    </w:p>
    <w:p w14:paraId="7FEDD374" w14:textId="77777777" w:rsidR="00856966" w:rsidRPr="003C34FB" w:rsidRDefault="0013507C" w:rsidP="00856966">
      <w:pPr>
        <w:spacing w:after="160" w:line="259" w:lineRule="auto"/>
        <w:rPr>
          <w:rFonts w:eastAsia="Calibri"/>
          <w:sz w:val="28"/>
          <w:szCs w:val="28"/>
          <w:lang w:val="en-IN" w:eastAsia="en-IN" w:bidi="ml-IN"/>
        </w:rPr>
      </w:pPr>
      <w:r w:rsidRPr="003C34FB">
        <w:rPr>
          <w:rFonts w:eastAsia="Calibri"/>
          <w:b/>
          <w:sz w:val="28"/>
          <w:szCs w:val="28"/>
          <w:lang w:val="en-IN" w:eastAsia="en-IN" w:bidi="ml-IN"/>
        </w:rPr>
        <w:t>Output:</w:t>
      </w:r>
    </w:p>
    <w:p w14:paraId="61D60EF6" w14:textId="77777777" w:rsidR="00856966" w:rsidRPr="00343481" w:rsidRDefault="0013507C" w:rsidP="00856966">
      <w:pPr>
        <w:spacing w:after="160" w:line="259" w:lineRule="auto"/>
        <w:rPr>
          <w:rFonts w:eastAsia="Calibri"/>
          <w:sz w:val="28"/>
          <w:szCs w:val="28"/>
          <w:lang w:val="en-IN" w:eastAsia="en-IN" w:bidi="ml-IN"/>
        </w:rPr>
      </w:pPr>
      <w:r w:rsidRPr="009A2F2E">
        <w:rPr>
          <w:noProof/>
          <w:sz w:val="28"/>
          <w:szCs w:val="28"/>
        </w:rPr>
        <w:drawing>
          <wp:inline distT="0" distB="0" distL="0" distR="0" wp14:anchorId="60BFEAAF" wp14:editId="3D9B3748">
            <wp:extent cx="4749001" cy="1023612"/>
            <wp:effectExtent l="0" t="0" r="0" b="5715"/>
            <wp:docPr id="1463499526" name="Picture 5" descr="C:\Users\Student\AppData\Local\Temp\Rar$DI41.5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99526" name="Picture 4" descr="C:\Users\Student\AppData\Local\Temp\Rar$DI41.500\4.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4801566" cy="1034942"/>
                    </a:xfrm>
                    <a:prstGeom prst="rect">
                      <a:avLst/>
                    </a:prstGeom>
                    <a:noFill/>
                    <a:ln>
                      <a:noFill/>
                    </a:ln>
                  </pic:spPr>
                </pic:pic>
              </a:graphicData>
            </a:graphic>
          </wp:inline>
        </w:drawing>
      </w:r>
    </w:p>
    <w:p w14:paraId="6C08DD17" w14:textId="77777777" w:rsidR="00856966" w:rsidRPr="00606870" w:rsidRDefault="0013507C" w:rsidP="00856966">
      <w:pPr>
        <w:spacing w:after="160" w:line="259" w:lineRule="auto"/>
        <w:rPr>
          <w:rFonts w:eastAsia="Calibri"/>
          <w:lang w:val="en-IN" w:eastAsia="en-IN" w:bidi="ml-IN"/>
        </w:rPr>
      </w:pPr>
      <w:r w:rsidRPr="00606870">
        <w:rPr>
          <w:rFonts w:eastAsia="Calibri"/>
          <w:lang w:val="en-IN" w:eastAsia="en-IN" w:bidi="ml-IN"/>
        </w:rPr>
        <w:t>To allow incoming HTTP and HTTPS traffic for this server, run</w:t>
      </w:r>
    </w:p>
    <w:p w14:paraId="2B16A083" w14:textId="77777777" w:rsidR="00856966" w:rsidRPr="00606870" w:rsidRDefault="0013507C" w:rsidP="00856966">
      <w:pPr>
        <w:spacing w:after="160" w:line="259" w:lineRule="auto"/>
        <w:rPr>
          <w:rFonts w:eastAsia="Calibri"/>
          <w:lang w:val="en-IN" w:eastAsia="en-IN" w:bidi="ml-IN"/>
        </w:rPr>
      </w:pPr>
      <w:r w:rsidRPr="00606870">
        <w:rPr>
          <w:rFonts w:eastAsia="Calibri"/>
          <w:shd w:val="clear" w:color="auto" w:fill="FFFFFF"/>
          <w:lang w:val="en-IN" w:eastAsia="en-IN" w:bidi="ml-IN"/>
        </w:rPr>
        <w:t xml:space="preserve">Syntax: </w:t>
      </w:r>
      <w:proofErr w:type="spellStart"/>
      <w:r w:rsidRPr="00606870">
        <w:rPr>
          <w:rFonts w:eastAsia="Calibri"/>
          <w:lang w:val="en-IN" w:eastAsia="en-IN" w:bidi="ml-IN"/>
        </w:rPr>
        <w:t>sudoufw</w:t>
      </w:r>
      <w:proofErr w:type="spellEnd"/>
      <w:r w:rsidRPr="00606870">
        <w:rPr>
          <w:rFonts w:eastAsia="Calibri"/>
          <w:lang w:val="en-IN" w:eastAsia="en-IN" w:bidi="ml-IN"/>
        </w:rPr>
        <w:t xml:space="preserve"> allow "Apache Full"</w:t>
      </w:r>
    </w:p>
    <w:p w14:paraId="1E187D76" w14:textId="77777777" w:rsidR="00856966" w:rsidRPr="00406022" w:rsidRDefault="0013507C" w:rsidP="00856966">
      <w:pPr>
        <w:spacing w:after="160" w:line="259" w:lineRule="auto"/>
        <w:rPr>
          <w:rFonts w:eastAsia="Calibri"/>
          <w:b/>
          <w:sz w:val="28"/>
          <w:szCs w:val="28"/>
          <w:lang w:val="en-IN" w:eastAsia="en-IN" w:bidi="ml-IN"/>
        </w:rPr>
      </w:pPr>
      <w:r w:rsidRPr="00406022">
        <w:rPr>
          <w:rFonts w:eastAsia="Calibri"/>
          <w:b/>
          <w:sz w:val="28"/>
          <w:szCs w:val="28"/>
          <w:lang w:val="en-IN" w:eastAsia="en-IN" w:bidi="ml-IN"/>
        </w:rPr>
        <w:t>Output:</w:t>
      </w:r>
      <w:r w:rsidRPr="003C34FB">
        <w:rPr>
          <w:b/>
          <w:noProof/>
          <w:sz w:val="28"/>
          <w:szCs w:val="28"/>
        </w:rPr>
        <w:t xml:space="preserve"> </w:t>
      </w:r>
    </w:p>
    <w:p w14:paraId="2C91D05D" w14:textId="2BD3FC3F" w:rsidR="00856966" w:rsidRDefault="0013507C" w:rsidP="00856966">
      <w:pPr>
        <w:spacing w:after="160" w:line="259" w:lineRule="auto"/>
        <w:rPr>
          <w:b/>
          <w:sz w:val="28"/>
          <w:szCs w:val="28"/>
          <w:lang w:val="en-IN" w:eastAsia="en-IN" w:bidi="ml-IN"/>
        </w:rPr>
      </w:pPr>
      <w:r>
        <w:rPr>
          <w:b/>
          <w:sz w:val="28"/>
          <w:szCs w:val="28"/>
          <w:lang w:val="en-IN" w:eastAsia="en-IN" w:bidi="ml-IN"/>
        </w:rPr>
        <w:t xml:space="preserve">        </w:t>
      </w:r>
      <w:r w:rsidR="003502B2" w:rsidRPr="009A2F2E">
        <w:rPr>
          <w:b/>
          <w:noProof/>
          <w:sz w:val="28"/>
          <w:szCs w:val="28"/>
        </w:rPr>
        <w:drawing>
          <wp:inline distT="0" distB="0" distL="0" distR="0" wp14:anchorId="7E80CFD4" wp14:editId="2EB1FB24">
            <wp:extent cx="3981450" cy="581025"/>
            <wp:effectExtent l="0" t="0" r="0" b="9525"/>
            <wp:docPr id="350876038" name="Picture 6" descr="C:\Users\Student\AppData\Local\Temp\Rar$DI62.50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6038" name="Picture 5" descr="C:\Users\Student\AppData\Local\Temp\Rar$DI62.500\5.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3981450" cy="581025"/>
                    </a:xfrm>
                    <a:prstGeom prst="rect">
                      <a:avLst/>
                    </a:prstGeom>
                    <a:noFill/>
                    <a:ln>
                      <a:noFill/>
                    </a:ln>
                  </pic:spPr>
                </pic:pic>
              </a:graphicData>
            </a:graphic>
          </wp:inline>
        </w:drawing>
      </w:r>
      <w:r>
        <w:rPr>
          <w:b/>
          <w:sz w:val="28"/>
          <w:szCs w:val="28"/>
          <w:lang w:val="en-IN" w:eastAsia="en-IN" w:bidi="ml-IN"/>
        </w:rPr>
        <w:t xml:space="preserve">                                    </w:t>
      </w:r>
    </w:p>
    <w:p w14:paraId="70F357F9" w14:textId="77777777" w:rsidR="00856966" w:rsidRDefault="0013507C" w:rsidP="00856966">
      <w:pPr>
        <w:spacing w:after="160" w:line="259" w:lineRule="auto"/>
        <w:rPr>
          <w:rFonts w:eastAsia="Calibri"/>
          <w:b/>
          <w:sz w:val="28"/>
          <w:szCs w:val="28"/>
          <w:shd w:val="clear" w:color="auto" w:fill="FFFFFF"/>
          <w:lang w:val="en-IN" w:eastAsia="en-IN" w:bidi="ml-IN"/>
        </w:rPr>
      </w:pPr>
      <w:r w:rsidRPr="00406022">
        <w:rPr>
          <w:b/>
          <w:sz w:val="28"/>
          <w:szCs w:val="28"/>
          <w:lang w:val="en-IN" w:eastAsia="en-IN" w:bidi="ml-IN"/>
        </w:rPr>
        <w:t>Step 5</w:t>
      </w:r>
      <w:r w:rsidRPr="009A2F2E">
        <w:rPr>
          <w:sz w:val="28"/>
          <w:szCs w:val="28"/>
          <w:lang w:val="en-IN" w:eastAsia="en-IN" w:bidi="ml-IN"/>
        </w:rPr>
        <w:t>:</w:t>
      </w:r>
      <w:r w:rsidRPr="00606870">
        <w:rPr>
          <w:rFonts w:eastAsia="Calibri"/>
          <w:lang w:val="en-IN" w:eastAsia="en-IN" w:bidi="ml-IN"/>
        </w:rPr>
        <w:t>A spot check right away to verify that everything went as planned by visiting your server’s public IP address in your web browser</w:t>
      </w:r>
    </w:p>
    <w:p w14:paraId="4282E3A4" w14:textId="77777777" w:rsidR="00856966" w:rsidRPr="00406022" w:rsidRDefault="0013507C" w:rsidP="00856966">
      <w:pPr>
        <w:spacing w:after="160" w:line="259" w:lineRule="auto"/>
        <w:rPr>
          <w:rFonts w:eastAsia="Calibri"/>
          <w:b/>
          <w:sz w:val="28"/>
          <w:szCs w:val="28"/>
          <w:lang w:val="en-IN" w:eastAsia="en-IN" w:bidi="ml-IN"/>
        </w:rPr>
      </w:pPr>
      <w:r w:rsidRPr="00406022">
        <w:rPr>
          <w:rFonts w:eastAsia="Calibri"/>
          <w:b/>
          <w:sz w:val="28"/>
          <w:szCs w:val="28"/>
          <w:lang w:val="en-IN" w:eastAsia="en-IN" w:bidi="ml-IN"/>
        </w:rPr>
        <w:t>Output:</w:t>
      </w:r>
    </w:p>
    <w:p w14:paraId="3263F1E8" w14:textId="77777777" w:rsidR="00856966" w:rsidRDefault="0013507C" w:rsidP="00856966">
      <w:pPr>
        <w:spacing w:after="160" w:line="259" w:lineRule="auto"/>
        <w:rPr>
          <w:rFonts w:eastAsia="Calibri"/>
          <w:b/>
          <w:sz w:val="28"/>
          <w:szCs w:val="28"/>
          <w:lang w:val="en-IN" w:eastAsia="en-IN" w:bidi="ml-IN"/>
        </w:rPr>
      </w:pPr>
      <w:r w:rsidRPr="009A2F2E">
        <w:rPr>
          <w:b/>
          <w:noProof/>
          <w:sz w:val="28"/>
          <w:szCs w:val="28"/>
        </w:rPr>
        <w:lastRenderedPageBreak/>
        <w:drawing>
          <wp:inline distT="0" distB="0" distL="0" distR="0" wp14:anchorId="240B1253" wp14:editId="57CAB306">
            <wp:extent cx="3800475" cy="2518568"/>
            <wp:effectExtent l="19050" t="0" r="9525" b="0"/>
            <wp:docPr id="1066010137" name="Picture 7" descr="C:\Users\Student\AppData\Local\Temp\Rar$DI70.4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010137" name="Picture 6" descr="C:\Users\Student\AppData\Local\Temp\Rar$DI70.437\6.pn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3800272" cy="2518433"/>
                    </a:xfrm>
                    <a:prstGeom prst="rect">
                      <a:avLst/>
                    </a:prstGeom>
                    <a:noFill/>
                    <a:ln>
                      <a:noFill/>
                    </a:ln>
                  </pic:spPr>
                </pic:pic>
              </a:graphicData>
            </a:graphic>
          </wp:inline>
        </w:drawing>
      </w:r>
    </w:p>
    <w:p w14:paraId="3F441744" w14:textId="77777777" w:rsidR="00856966" w:rsidRPr="00275744" w:rsidRDefault="0013507C" w:rsidP="00856966">
      <w:pPr>
        <w:spacing w:after="160" w:line="259" w:lineRule="auto"/>
        <w:rPr>
          <w:b/>
          <w:bCs/>
          <w:sz w:val="32"/>
          <w:szCs w:val="32"/>
          <w:u w:val="single"/>
          <w:lang w:val="en-IN" w:eastAsia="en-IN" w:bidi="ml-IN"/>
        </w:rPr>
      </w:pPr>
      <w:r w:rsidRPr="00275744">
        <w:rPr>
          <w:rFonts w:eastAsia="Calibri"/>
          <w:b/>
          <w:bCs/>
          <w:sz w:val="32"/>
          <w:szCs w:val="32"/>
          <w:u w:val="single"/>
          <w:lang w:val="en-IN" w:eastAsia="en-IN" w:bidi="ml-IN"/>
        </w:rPr>
        <w:t>Installing MySQL</w:t>
      </w:r>
    </w:p>
    <w:p w14:paraId="323D5835" w14:textId="77777777" w:rsidR="00856966" w:rsidRPr="00606870" w:rsidRDefault="0013507C" w:rsidP="00856966">
      <w:pPr>
        <w:spacing w:after="160" w:line="259" w:lineRule="auto"/>
        <w:rPr>
          <w:rFonts w:eastAsia="Calibri"/>
          <w:shd w:val="clear" w:color="auto" w:fill="FFFFFF"/>
          <w:lang w:val="en-IN" w:eastAsia="en-IN" w:bidi="ml-IN"/>
        </w:rPr>
      </w:pPr>
      <w:r>
        <w:rPr>
          <w:b/>
          <w:sz w:val="28"/>
          <w:szCs w:val="28"/>
          <w:lang w:val="en-IN" w:eastAsia="en-IN" w:bidi="ml-IN"/>
        </w:rPr>
        <w:t>Step 1</w:t>
      </w:r>
      <w:r w:rsidRPr="00DB563C">
        <w:rPr>
          <w:sz w:val="28"/>
          <w:szCs w:val="28"/>
          <w:lang w:val="en-IN" w:eastAsia="en-IN" w:bidi="ml-IN"/>
        </w:rPr>
        <w:t>:</w:t>
      </w:r>
      <w:r w:rsidRPr="00606870">
        <w:rPr>
          <w:rFonts w:eastAsia="Calibri"/>
          <w:lang w:val="en-IN" w:eastAsia="en-IN" w:bidi="ml-IN"/>
        </w:rPr>
        <w:t xml:space="preserve">In this case, you do not have to run </w:t>
      </w:r>
      <w:proofErr w:type="spellStart"/>
      <w:r w:rsidRPr="00606870">
        <w:rPr>
          <w:rFonts w:eastAsia="Calibri"/>
          <w:lang w:val="en-IN" w:eastAsia="en-IN" w:bidi="ml-IN"/>
        </w:rPr>
        <w:t>sudo</w:t>
      </w:r>
      <w:proofErr w:type="spellEnd"/>
      <w:r w:rsidRPr="00606870">
        <w:rPr>
          <w:rFonts w:eastAsia="Calibri"/>
          <w:lang w:val="en-IN" w:eastAsia="en-IN" w:bidi="ml-IN"/>
        </w:rPr>
        <w:t xml:space="preserve"> apt update prior to the command. This is because you recently ran it in the commands above to install Apache. The package index on your computer should already be up-to-date.</w:t>
      </w:r>
    </w:p>
    <w:p w14:paraId="766DAE2F" w14:textId="77777777" w:rsidR="00856966" w:rsidRDefault="0013507C" w:rsidP="00856966">
      <w:pPr>
        <w:spacing w:after="160" w:line="259" w:lineRule="auto"/>
        <w:rPr>
          <w:rFonts w:eastAsia="Calibri"/>
          <w:sz w:val="28"/>
          <w:szCs w:val="28"/>
          <w:shd w:val="clear" w:color="auto" w:fill="FFFFFF"/>
          <w:lang w:val="en-IN" w:eastAsia="en-IN" w:bidi="ml-IN"/>
        </w:rPr>
      </w:pPr>
      <w:r>
        <w:rPr>
          <w:rFonts w:eastAsia="Calibri"/>
          <w:sz w:val="28"/>
          <w:szCs w:val="28"/>
          <w:shd w:val="clear" w:color="auto" w:fill="FFFFFF"/>
          <w:lang w:val="en-IN" w:eastAsia="en-IN" w:bidi="ml-IN"/>
        </w:rPr>
        <w:t xml:space="preserve">                  </w:t>
      </w:r>
      <w:r w:rsidRPr="003C34FB">
        <w:rPr>
          <w:rFonts w:eastAsia="Calibri"/>
          <w:sz w:val="28"/>
          <w:szCs w:val="28"/>
          <w:shd w:val="clear" w:color="auto" w:fill="FFFFFF"/>
          <w:lang w:val="en-IN" w:eastAsia="en-IN" w:bidi="ml-IN"/>
        </w:rPr>
        <w:t xml:space="preserve">Syntax: $ </w:t>
      </w:r>
      <w:proofErr w:type="spellStart"/>
      <w:r w:rsidRPr="003C34FB">
        <w:rPr>
          <w:rFonts w:eastAsia="Calibri"/>
          <w:sz w:val="28"/>
          <w:szCs w:val="28"/>
          <w:lang w:val="en-IN" w:eastAsia="en-IN" w:bidi="ml-IN"/>
        </w:rPr>
        <w:t>sudo</w:t>
      </w:r>
      <w:proofErr w:type="spellEnd"/>
      <w:r w:rsidRPr="003C34FB">
        <w:rPr>
          <w:rFonts w:eastAsia="Calibri"/>
          <w:sz w:val="28"/>
          <w:szCs w:val="28"/>
          <w:lang w:val="en-IN" w:eastAsia="en-IN" w:bidi="ml-IN"/>
        </w:rPr>
        <w:t xml:space="preserve"> apt install </w:t>
      </w:r>
      <w:proofErr w:type="spellStart"/>
      <w:r w:rsidRPr="003C34FB">
        <w:rPr>
          <w:rFonts w:eastAsia="Calibri"/>
          <w:sz w:val="28"/>
          <w:szCs w:val="28"/>
          <w:lang w:val="en-IN" w:eastAsia="en-IN" w:bidi="ml-IN"/>
        </w:rPr>
        <w:t>mysql</w:t>
      </w:r>
      <w:proofErr w:type="spellEnd"/>
      <w:r w:rsidRPr="003C34FB">
        <w:rPr>
          <w:rFonts w:eastAsia="Calibri"/>
          <w:sz w:val="28"/>
          <w:szCs w:val="28"/>
          <w:lang w:val="en-IN" w:eastAsia="en-IN" w:bidi="ml-IN"/>
        </w:rPr>
        <w:t>-server</w:t>
      </w:r>
    </w:p>
    <w:p w14:paraId="68C04578" w14:textId="77777777" w:rsidR="00856966" w:rsidRPr="00606870" w:rsidRDefault="0013507C" w:rsidP="00856966">
      <w:pPr>
        <w:spacing w:after="160" w:line="259" w:lineRule="auto"/>
        <w:rPr>
          <w:rFonts w:eastAsia="Calibri"/>
          <w:sz w:val="28"/>
          <w:szCs w:val="28"/>
          <w:shd w:val="clear" w:color="auto" w:fill="FFFFFF"/>
          <w:lang w:val="en-IN" w:eastAsia="en-IN" w:bidi="ml-IN"/>
        </w:rPr>
      </w:pPr>
      <w:r w:rsidRPr="00406022">
        <w:rPr>
          <w:b/>
          <w:sz w:val="28"/>
          <w:szCs w:val="28"/>
          <w:lang w:val="en-IN" w:eastAsia="en-IN" w:bidi="ml-IN"/>
        </w:rPr>
        <w:t>Output:</w:t>
      </w:r>
    </w:p>
    <w:p w14:paraId="33360B4C" w14:textId="77777777" w:rsidR="00856966" w:rsidRPr="00406022" w:rsidRDefault="0013507C" w:rsidP="00856966">
      <w:pPr>
        <w:spacing w:after="160" w:line="259" w:lineRule="auto"/>
        <w:rPr>
          <w:b/>
          <w:sz w:val="28"/>
          <w:szCs w:val="28"/>
          <w:lang w:val="en-IN" w:eastAsia="en-IN" w:bidi="ml-IN"/>
        </w:rPr>
      </w:pPr>
      <w:r w:rsidRPr="00DB563C">
        <w:rPr>
          <w:noProof/>
          <w:sz w:val="28"/>
          <w:szCs w:val="28"/>
        </w:rPr>
        <w:drawing>
          <wp:inline distT="0" distB="0" distL="0" distR="0" wp14:anchorId="1642C1DA" wp14:editId="1A13856A">
            <wp:extent cx="5264785" cy="2175568"/>
            <wp:effectExtent l="19050" t="0" r="0" b="0"/>
            <wp:docPr id="1371612990" name="Picture 13" descr="C:\Users\Student\AppData\Local\Temp\Rar$DI00.7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12990" name="Picture 7" descr="C:\Users\Student\AppData\Local\Temp\Rar$DI00.765\1.png"/>
                    <pic:cNvPicPr>
                      <a:picLocks noChangeAspect="1" noChangeArrowheads="1"/>
                    </pic:cNvPicPr>
                  </pic:nvPicPr>
                  <pic:blipFill>
                    <a:blip r:embed="rId149">
                      <a:extLst>
                        <a:ext uri="{28A0092B-C50C-407E-A947-70E740481C1C}">
                          <a14:useLocalDpi xmlns:a14="http://schemas.microsoft.com/office/drawing/2010/main" val="0"/>
                        </a:ext>
                      </a:extLst>
                    </a:blip>
                    <a:stretch>
                      <a:fillRect/>
                    </a:stretch>
                  </pic:blipFill>
                  <pic:spPr bwMode="auto">
                    <a:xfrm>
                      <a:off x="0" y="0"/>
                      <a:ext cx="5264785" cy="2175568"/>
                    </a:xfrm>
                    <a:prstGeom prst="rect">
                      <a:avLst/>
                    </a:prstGeom>
                    <a:noFill/>
                    <a:ln>
                      <a:noFill/>
                    </a:ln>
                  </pic:spPr>
                </pic:pic>
              </a:graphicData>
            </a:graphic>
          </wp:inline>
        </w:drawing>
      </w:r>
    </w:p>
    <w:p w14:paraId="3B5C425E" w14:textId="77777777" w:rsidR="00856966" w:rsidRDefault="0013507C" w:rsidP="00856966">
      <w:pPr>
        <w:spacing w:after="160" w:line="259" w:lineRule="auto"/>
        <w:rPr>
          <w:sz w:val="28"/>
          <w:szCs w:val="28"/>
          <w:lang w:val="en-IN" w:eastAsia="en-IN" w:bidi="ml-IN"/>
        </w:rPr>
      </w:pPr>
      <w:r w:rsidRPr="00406022">
        <w:rPr>
          <w:b/>
          <w:sz w:val="28"/>
          <w:szCs w:val="28"/>
          <w:lang w:val="en-IN" w:eastAsia="en-IN" w:bidi="ml-IN"/>
        </w:rPr>
        <w:t>Step 2</w:t>
      </w:r>
      <w:r w:rsidRPr="00343481">
        <w:rPr>
          <w:sz w:val="28"/>
          <w:szCs w:val="28"/>
          <w:lang w:val="en-IN" w:eastAsia="en-IN" w:bidi="ml-IN"/>
        </w:rPr>
        <w:t xml:space="preserve"> :</w:t>
      </w:r>
    </w:p>
    <w:p w14:paraId="5D6AEF3B" w14:textId="77777777" w:rsidR="00856966" w:rsidRPr="00606870" w:rsidRDefault="0013507C" w:rsidP="00856966">
      <w:pPr>
        <w:spacing w:after="160" w:line="259" w:lineRule="auto"/>
        <w:rPr>
          <w:rFonts w:eastAsia="Calibri"/>
          <w:noProof/>
          <w:lang w:val="en-IN" w:eastAsia="en-IN" w:bidi="ml-IN"/>
        </w:rPr>
      </w:pPr>
      <w:r w:rsidRPr="00606870">
        <w:rPr>
          <w:rFonts w:eastAsia="Calibri"/>
          <w:lang w:val="en-IN" w:eastAsia="en-IN" w:bidi="ml-IN"/>
        </w:rPr>
        <w:t xml:space="preserve">This will connect to the MySQL server as the administrative database user root, which is inferred by the use of </w:t>
      </w:r>
      <w:proofErr w:type="spellStart"/>
      <w:r w:rsidRPr="00606870">
        <w:rPr>
          <w:rFonts w:eastAsia="Calibri"/>
          <w:lang w:val="en-IN" w:eastAsia="en-IN" w:bidi="ml-IN"/>
        </w:rPr>
        <w:t>sudo</w:t>
      </w:r>
      <w:proofErr w:type="spellEnd"/>
      <w:r w:rsidRPr="00606870">
        <w:rPr>
          <w:rFonts w:eastAsia="Calibri"/>
          <w:lang w:val="en-IN" w:eastAsia="en-IN" w:bidi="ml-IN"/>
        </w:rPr>
        <w:t xml:space="preserve"> when running this command. </w:t>
      </w:r>
    </w:p>
    <w:p w14:paraId="6A689787" w14:textId="77777777" w:rsidR="00856966" w:rsidRPr="00DB563C" w:rsidRDefault="0013507C" w:rsidP="00856966">
      <w:pPr>
        <w:spacing w:after="160" w:line="259" w:lineRule="auto"/>
        <w:rPr>
          <w:rFonts w:eastAsia="Calibri"/>
          <w:noProof/>
          <w:sz w:val="28"/>
          <w:szCs w:val="28"/>
          <w:lang w:val="en-IN" w:eastAsia="en-IN" w:bidi="ml-IN"/>
        </w:rPr>
      </w:pPr>
      <w:r w:rsidRPr="00406022">
        <w:rPr>
          <w:rFonts w:eastAsia="Calibri"/>
          <w:noProof/>
          <w:sz w:val="28"/>
          <w:szCs w:val="28"/>
          <w:lang w:val="en-IN" w:eastAsia="en-IN" w:bidi="ml-IN"/>
        </w:rPr>
        <w:t xml:space="preserve">Syntax:  </w:t>
      </w:r>
      <w:r w:rsidRPr="00712092">
        <w:rPr>
          <w:rFonts w:eastAsia="Calibri"/>
          <w:sz w:val="28"/>
          <w:szCs w:val="28"/>
          <w:shd w:val="clear" w:color="auto" w:fill="FFFFFF"/>
          <w:lang w:val="en-IN" w:eastAsia="en-IN" w:bidi="ml-IN"/>
        </w:rPr>
        <w:t xml:space="preserve">$ </w:t>
      </w:r>
      <w:proofErr w:type="spellStart"/>
      <w:r w:rsidRPr="00DB563C">
        <w:rPr>
          <w:rFonts w:eastAsia="Calibri"/>
          <w:sz w:val="28"/>
          <w:szCs w:val="28"/>
          <w:lang w:val="en-IN" w:eastAsia="en-IN" w:bidi="ml-IN"/>
        </w:rPr>
        <w:t>sudomysql</w:t>
      </w:r>
      <w:proofErr w:type="spellEnd"/>
    </w:p>
    <w:p w14:paraId="498A01DD" w14:textId="77777777" w:rsidR="00856966" w:rsidRPr="00712092" w:rsidRDefault="0013507C" w:rsidP="00856966">
      <w:pPr>
        <w:spacing w:after="160" w:line="259" w:lineRule="auto"/>
        <w:rPr>
          <w:rFonts w:eastAsia="Calibri"/>
          <w:sz w:val="28"/>
          <w:szCs w:val="28"/>
          <w:shd w:val="clear" w:color="auto" w:fill="FFFFFF"/>
          <w:lang w:val="en-IN" w:eastAsia="en-IN" w:bidi="ml-IN"/>
        </w:rPr>
      </w:pPr>
      <w:r w:rsidRPr="00712092">
        <w:rPr>
          <w:rFonts w:eastAsia="Calibri"/>
          <w:b/>
          <w:noProof/>
          <w:sz w:val="28"/>
          <w:szCs w:val="28"/>
          <w:lang w:val="en-IN" w:eastAsia="en-IN" w:bidi="ml-IN"/>
        </w:rPr>
        <w:t>Output:</w:t>
      </w:r>
    </w:p>
    <w:p w14:paraId="4E7663BC" w14:textId="77777777" w:rsidR="00856966" w:rsidRPr="00343481" w:rsidRDefault="0013507C" w:rsidP="00856966">
      <w:pPr>
        <w:spacing w:after="160" w:line="259" w:lineRule="auto"/>
        <w:rPr>
          <w:rFonts w:eastAsia="Calibri"/>
          <w:b/>
          <w:noProof/>
          <w:sz w:val="28"/>
          <w:szCs w:val="28"/>
          <w:lang w:val="en-IN" w:eastAsia="en-IN" w:bidi="ml-IN"/>
        </w:rPr>
      </w:pPr>
      <w:r w:rsidRPr="00DB563C">
        <w:rPr>
          <w:b/>
          <w:noProof/>
          <w:sz w:val="28"/>
          <w:szCs w:val="28"/>
        </w:rPr>
        <w:lastRenderedPageBreak/>
        <w:drawing>
          <wp:inline distT="0" distB="0" distL="0" distR="0" wp14:anchorId="79F1F657" wp14:editId="528468B5">
            <wp:extent cx="4145915" cy="2468288"/>
            <wp:effectExtent l="19050" t="0" r="6985" b="0"/>
            <wp:docPr id="109610422" name="Picture 14" descr="C:\Users\Student\AppData\Local\Temp\Rar$DI12.5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0422" name="Picture 8" descr="C:\Users\Student\AppData\Local\Temp\Rar$DI12.500\2.png"/>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4164508" cy="2479357"/>
                    </a:xfrm>
                    <a:prstGeom prst="rect">
                      <a:avLst/>
                    </a:prstGeom>
                    <a:noFill/>
                    <a:ln>
                      <a:noFill/>
                    </a:ln>
                  </pic:spPr>
                </pic:pic>
              </a:graphicData>
            </a:graphic>
          </wp:inline>
        </w:drawing>
      </w:r>
    </w:p>
    <w:p w14:paraId="2EDD0514" w14:textId="77777777" w:rsidR="00856966" w:rsidRDefault="0013507C" w:rsidP="00856966">
      <w:pPr>
        <w:spacing w:after="160" w:line="259" w:lineRule="auto"/>
        <w:rPr>
          <w:rFonts w:eastAsia="Calibri"/>
          <w:b/>
          <w:bCs/>
          <w:sz w:val="32"/>
          <w:szCs w:val="32"/>
          <w:u w:val="single"/>
          <w:lang w:val="en-IN" w:eastAsia="en-IN" w:bidi="ml-IN"/>
        </w:rPr>
      </w:pPr>
      <w:r w:rsidRPr="00DB563C">
        <w:rPr>
          <w:rFonts w:eastAsia="Calibri"/>
          <w:b/>
          <w:bCs/>
          <w:sz w:val="32"/>
          <w:szCs w:val="32"/>
          <w:u w:val="single"/>
          <w:lang w:val="en-IN" w:eastAsia="en-IN" w:bidi="ml-IN"/>
        </w:rPr>
        <w:t>Installing PHP</w:t>
      </w:r>
    </w:p>
    <w:p w14:paraId="7018ABAD" w14:textId="77777777" w:rsidR="00856966" w:rsidRPr="00606870" w:rsidRDefault="0013507C" w:rsidP="00856966">
      <w:pPr>
        <w:spacing w:after="160" w:line="259" w:lineRule="auto"/>
        <w:rPr>
          <w:b/>
          <w:bCs/>
          <w:u w:val="single"/>
          <w:lang w:val="en-IN" w:eastAsia="en-IN" w:bidi="ml-IN"/>
        </w:rPr>
      </w:pPr>
      <w:r w:rsidRPr="00606870">
        <w:rPr>
          <w:rFonts w:eastAsia="Calibri"/>
          <w:lang w:val="en-IN" w:eastAsia="en-IN" w:bidi="ml-IN"/>
        </w:rPr>
        <w:t xml:space="preserve">In addition to the </w:t>
      </w:r>
      <w:proofErr w:type="spellStart"/>
      <w:r w:rsidRPr="00606870">
        <w:rPr>
          <w:rFonts w:eastAsia="Calibri"/>
          <w:lang w:val="en-IN" w:eastAsia="en-IN" w:bidi="ml-IN"/>
        </w:rPr>
        <w:t>php</w:t>
      </w:r>
      <w:proofErr w:type="spellEnd"/>
      <w:r w:rsidRPr="00606870">
        <w:rPr>
          <w:rFonts w:eastAsia="Calibri"/>
          <w:lang w:val="en-IN" w:eastAsia="en-IN" w:bidi="ml-IN"/>
        </w:rPr>
        <w:t xml:space="preserve"> package, you’ll also need libapache2-mod-php to integrate PHP into Apache, and the </w:t>
      </w:r>
      <w:proofErr w:type="spellStart"/>
      <w:r w:rsidRPr="00606870">
        <w:rPr>
          <w:rFonts w:eastAsia="Calibri"/>
          <w:lang w:val="en-IN" w:eastAsia="en-IN" w:bidi="ml-IN"/>
        </w:rPr>
        <w:t>php-mysql</w:t>
      </w:r>
      <w:proofErr w:type="spellEnd"/>
      <w:r w:rsidRPr="00606870">
        <w:rPr>
          <w:rFonts w:eastAsia="Calibri"/>
          <w:lang w:val="en-IN" w:eastAsia="en-IN" w:bidi="ml-IN"/>
        </w:rPr>
        <w:t xml:space="preserve"> package to allow PHP to connect to MySQL databases. Run the following command to install all three packages and their dependencies.</w:t>
      </w:r>
    </w:p>
    <w:p w14:paraId="7D7EFCC3" w14:textId="77777777" w:rsidR="00856966" w:rsidRDefault="0013507C" w:rsidP="00856966">
      <w:pPr>
        <w:spacing w:after="160" w:line="259" w:lineRule="auto"/>
        <w:rPr>
          <w:rFonts w:ascii="Calibri" w:eastAsia="Calibri" w:hAnsi="Calibri" w:cs="Calibri"/>
          <w:sz w:val="22"/>
          <w:szCs w:val="22"/>
          <w:lang w:val="en-IN" w:eastAsia="en-IN" w:bidi="ml-IN"/>
        </w:rPr>
      </w:pPr>
      <w:r>
        <w:rPr>
          <w:b/>
          <w:sz w:val="28"/>
          <w:szCs w:val="28"/>
          <w:lang w:val="en-IN" w:eastAsia="en-IN" w:bidi="ml-IN"/>
        </w:rPr>
        <w:t>Step 1</w:t>
      </w:r>
      <w:r w:rsidRPr="00343481">
        <w:rPr>
          <w:sz w:val="28"/>
          <w:szCs w:val="28"/>
          <w:lang w:val="en-IN" w:eastAsia="en-IN" w:bidi="ml-IN"/>
        </w:rPr>
        <w:t xml:space="preserve"> :</w:t>
      </w:r>
      <w:r>
        <w:rPr>
          <w:rFonts w:eastAsia="Calibri"/>
          <w:sz w:val="28"/>
          <w:szCs w:val="28"/>
          <w:lang w:val="en-IN" w:eastAsia="en-IN" w:bidi="ml-IN"/>
        </w:rPr>
        <w:t>Installation</w:t>
      </w:r>
    </w:p>
    <w:p w14:paraId="0BB3BADB" w14:textId="77777777" w:rsidR="00856966" w:rsidRPr="00DB563C" w:rsidRDefault="0013507C" w:rsidP="00856966">
      <w:pPr>
        <w:spacing w:after="160" w:line="259" w:lineRule="auto"/>
        <w:rPr>
          <w:rFonts w:eastAsia="Calibri"/>
          <w:b/>
          <w:sz w:val="28"/>
          <w:szCs w:val="28"/>
          <w:lang w:val="en-IN" w:eastAsia="en-IN" w:bidi="ml-IN"/>
        </w:rPr>
      </w:pPr>
      <w:r w:rsidRPr="00DB563C">
        <w:rPr>
          <w:rFonts w:eastAsia="Calibri"/>
          <w:noProof/>
          <w:sz w:val="28"/>
          <w:szCs w:val="28"/>
          <w:lang w:val="en-IN" w:eastAsia="en-IN" w:bidi="ml-IN"/>
        </w:rPr>
        <w:t xml:space="preserve">Syntax:  </w:t>
      </w:r>
      <w:proofErr w:type="spellStart"/>
      <w:r w:rsidRPr="00DB563C">
        <w:rPr>
          <w:rFonts w:eastAsia="Calibri"/>
          <w:sz w:val="28"/>
          <w:szCs w:val="28"/>
          <w:lang w:val="en-IN" w:eastAsia="en-IN" w:bidi="ml-IN"/>
        </w:rPr>
        <w:t>sudo</w:t>
      </w:r>
      <w:proofErr w:type="spellEnd"/>
      <w:r w:rsidRPr="00DB563C">
        <w:rPr>
          <w:rFonts w:eastAsia="Calibri"/>
          <w:sz w:val="28"/>
          <w:szCs w:val="28"/>
          <w:lang w:val="en-IN" w:eastAsia="en-IN" w:bidi="ml-IN"/>
        </w:rPr>
        <w:t xml:space="preserve"> apt install </w:t>
      </w:r>
      <w:proofErr w:type="spellStart"/>
      <w:r w:rsidRPr="00DB563C">
        <w:rPr>
          <w:rFonts w:eastAsia="Calibri"/>
          <w:sz w:val="28"/>
          <w:szCs w:val="28"/>
          <w:lang w:val="en-IN" w:eastAsia="en-IN" w:bidi="ml-IN"/>
        </w:rPr>
        <w:t>php</w:t>
      </w:r>
      <w:proofErr w:type="spellEnd"/>
      <w:r w:rsidRPr="00DB563C">
        <w:rPr>
          <w:rFonts w:eastAsia="Calibri"/>
          <w:sz w:val="28"/>
          <w:szCs w:val="28"/>
          <w:lang w:val="en-IN" w:eastAsia="en-IN" w:bidi="ml-IN"/>
        </w:rPr>
        <w:t xml:space="preserve"> libapache2-mod-php </w:t>
      </w:r>
      <w:proofErr w:type="spellStart"/>
      <w:r w:rsidRPr="00DB563C">
        <w:rPr>
          <w:rFonts w:eastAsia="Calibri"/>
          <w:sz w:val="28"/>
          <w:szCs w:val="28"/>
          <w:lang w:val="en-IN" w:eastAsia="en-IN" w:bidi="ml-IN"/>
        </w:rPr>
        <w:t>php-mysql</w:t>
      </w:r>
      <w:proofErr w:type="spellEnd"/>
    </w:p>
    <w:p w14:paraId="09141A56" w14:textId="77777777" w:rsidR="00856966" w:rsidRDefault="0013507C" w:rsidP="00856966">
      <w:pPr>
        <w:spacing w:after="160" w:line="259" w:lineRule="auto"/>
        <w:rPr>
          <w:rFonts w:eastAsia="Calibri"/>
          <w:b/>
          <w:sz w:val="28"/>
          <w:szCs w:val="28"/>
          <w:lang w:val="en-IN" w:eastAsia="en-IN" w:bidi="ml-IN"/>
        </w:rPr>
      </w:pPr>
      <w:r w:rsidRPr="00406022">
        <w:rPr>
          <w:rFonts w:eastAsia="Calibri"/>
          <w:b/>
          <w:sz w:val="28"/>
          <w:szCs w:val="28"/>
          <w:lang w:val="en-IN" w:eastAsia="en-IN" w:bidi="ml-IN"/>
        </w:rPr>
        <w:t>Output:</w:t>
      </w:r>
    </w:p>
    <w:p w14:paraId="63430040" w14:textId="77777777" w:rsidR="00856966" w:rsidRPr="00406022" w:rsidRDefault="0013507C" w:rsidP="00856966">
      <w:pPr>
        <w:spacing w:after="160" w:line="259" w:lineRule="auto"/>
        <w:rPr>
          <w:rFonts w:eastAsia="Calibri"/>
          <w:b/>
          <w:sz w:val="28"/>
          <w:szCs w:val="28"/>
          <w:lang w:val="en-IN" w:eastAsia="en-IN" w:bidi="ml-IN"/>
        </w:rPr>
      </w:pPr>
      <w:r w:rsidRPr="00DB563C">
        <w:rPr>
          <w:b/>
          <w:noProof/>
          <w:sz w:val="28"/>
          <w:szCs w:val="28"/>
        </w:rPr>
        <w:drawing>
          <wp:inline distT="0" distB="0" distL="0" distR="0" wp14:anchorId="3CB1C065" wp14:editId="0A2EB7F7">
            <wp:extent cx="5731510" cy="2282504"/>
            <wp:effectExtent l="0" t="0" r="2540" b="3810"/>
            <wp:docPr id="825072016" name="Picture 15" descr="C:\Users\Student\AppData\Local\Temp\Rar$DI00.7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072016" name="Picture 9" descr="C:\Users\Student\AppData\Local\Temp\Rar$DI00.735\1.png"/>
                    <pic:cNvPicPr>
                      <a:picLocks noChangeAspect="1" noChangeArrowheads="1"/>
                    </pic:cNvPicPr>
                  </pic:nvPicPr>
                  <pic:blipFill>
                    <a:blip r:embed="rId151">
                      <a:extLst>
                        <a:ext uri="{28A0092B-C50C-407E-A947-70E740481C1C}">
                          <a14:useLocalDpi xmlns:a14="http://schemas.microsoft.com/office/drawing/2010/main" val="0"/>
                        </a:ext>
                      </a:extLst>
                    </a:blip>
                    <a:stretch>
                      <a:fillRect/>
                    </a:stretch>
                  </pic:blipFill>
                  <pic:spPr bwMode="auto">
                    <a:xfrm>
                      <a:off x="0" y="0"/>
                      <a:ext cx="5731510" cy="2282504"/>
                    </a:xfrm>
                    <a:prstGeom prst="rect">
                      <a:avLst/>
                    </a:prstGeom>
                    <a:noFill/>
                    <a:ln>
                      <a:noFill/>
                    </a:ln>
                  </pic:spPr>
                </pic:pic>
              </a:graphicData>
            </a:graphic>
          </wp:inline>
        </w:drawing>
      </w:r>
    </w:p>
    <w:p w14:paraId="1C6D7B22" w14:textId="77777777" w:rsidR="00856966" w:rsidRDefault="0013507C" w:rsidP="00856966">
      <w:pPr>
        <w:spacing w:after="160" w:line="259" w:lineRule="auto"/>
        <w:rPr>
          <w:rFonts w:eastAsia="Calibri"/>
          <w:sz w:val="28"/>
          <w:szCs w:val="28"/>
          <w:shd w:val="clear" w:color="auto" w:fill="FFFFFF"/>
          <w:lang w:val="en-IN" w:eastAsia="en-IN" w:bidi="ml-IN"/>
        </w:rPr>
      </w:pPr>
      <w:r>
        <w:rPr>
          <w:b/>
          <w:sz w:val="28"/>
          <w:szCs w:val="28"/>
          <w:lang w:val="en-IN" w:eastAsia="en-IN" w:bidi="ml-IN"/>
        </w:rPr>
        <w:t>Step 2</w:t>
      </w:r>
      <w:r w:rsidRPr="00343481">
        <w:rPr>
          <w:sz w:val="28"/>
          <w:szCs w:val="28"/>
          <w:lang w:val="en-IN" w:eastAsia="en-IN" w:bidi="ml-IN"/>
        </w:rPr>
        <w:t xml:space="preserve"> :</w:t>
      </w:r>
      <w:r>
        <w:rPr>
          <w:sz w:val="28"/>
          <w:szCs w:val="28"/>
          <w:lang w:val="en-IN" w:eastAsia="en-IN" w:bidi="ml-IN"/>
        </w:rPr>
        <w:t>Restart</w:t>
      </w:r>
    </w:p>
    <w:p w14:paraId="2F197FB3" w14:textId="77777777" w:rsidR="00856966" w:rsidRPr="00606870" w:rsidRDefault="0013507C" w:rsidP="00856966">
      <w:pPr>
        <w:spacing w:after="160" w:line="259" w:lineRule="auto"/>
        <w:rPr>
          <w:rFonts w:eastAsia="Calibri"/>
          <w:sz w:val="28"/>
          <w:szCs w:val="28"/>
          <w:lang w:val="en-IN" w:eastAsia="en-IN" w:bidi="ml-IN"/>
        </w:rPr>
      </w:pPr>
      <w:r w:rsidRPr="00606870">
        <w:rPr>
          <w:rFonts w:eastAsia="Calibri"/>
          <w:sz w:val="28"/>
          <w:szCs w:val="28"/>
          <w:lang w:val="en-IN" w:eastAsia="en-IN" w:bidi="ml-IN"/>
        </w:rPr>
        <w:t xml:space="preserve">Syntax: </w:t>
      </w:r>
      <w:proofErr w:type="spellStart"/>
      <w:r w:rsidRPr="00606870">
        <w:rPr>
          <w:rFonts w:eastAsia="Calibri"/>
          <w:sz w:val="28"/>
          <w:szCs w:val="28"/>
          <w:lang w:val="en-IN" w:eastAsia="en-IN" w:bidi="ml-IN"/>
        </w:rPr>
        <w:t>sudosystemctl</w:t>
      </w:r>
      <w:proofErr w:type="spellEnd"/>
      <w:r w:rsidRPr="00606870">
        <w:rPr>
          <w:rFonts w:eastAsia="Calibri"/>
          <w:sz w:val="28"/>
          <w:szCs w:val="28"/>
          <w:lang w:val="en-IN" w:eastAsia="en-IN" w:bidi="ml-IN"/>
        </w:rPr>
        <w:t xml:space="preserve"> restart apache2</w:t>
      </w:r>
    </w:p>
    <w:p w14:paraId="0044C049" w14:textId="77777777" w:rsidR="00856966" w:rsidRPr="00406022" w:rsidRDefault="0013507C" w:rsidP="00856966">
      <w:pPr>
        <w:spacing w:after="160" w:line="259" w:lineRule="auto"/>
        <w:rPr>
          <w:rFonts w:eastAsia="Calibri"/>
          <w:b/>
          <w:sz w:val="28"/>
          <w:szCs w:val="28"/>
          <w:lang w:val="en-IN" w:eastAsia="en-IN" w:bidi="ml-IN"/>
        </w:rPr>
      </w:pPr>
      <w:r w:rsidRPr="00406022">
        <w:rPr>
          <w:rFonts w:eastAsia="Calibri"/>
          <w:b/>
          <w:sz w:val="28"/>
          <w:szCs w:val="28"/>
          <w:lang w:val="en-IN" w:eastAsia="en-IN" w:bidi="ml-IN"/>
        </w:rPr>
        <w:t>Output:</w:t>
      </w:r>
      <w:r w:rsidRPr="00606870">
        <w:rPr>
          <w:rFonts w:eastAsia="Calibri"/>
          <w:noProof/>
          <w:sz w:val="28"/>
          <w:szCs w:val="28"/>
        </w:rPr>
        <w:t xml:space="preserve"> </w:t>
      </w:r>
    </w:p>
    <w:p w14:paraId="68916438" w14:textId="77777777" w:rsidR="00856966" w:rsidRDefault="0013507C" w:rsidP="00856966">
      <w:pPr>
        <w:spacing w:after="160" w:line="259" w:lineRule="auto"/>
        <w:rPr>
          <w:rFonts w:eastAsia="Calibri"/>
          <w:noProof/>
          <w:sz w:val="28"/>
          <w:szCs w:val="28"/>
          <w:lang w:val="en-IN" w:eastAsia="en-IN" w:bidi="ml-IN"/>
        </w:rPr>
      </w:pPr>
      <w:r w:rsidRPr="00DB563C">
        <w:rPr>
          <w:noProof/>
          <w:sz w:val="28"/>
          <w:szCs w:val="28"/>
        </w:rPr>
        <w:drawing>
          <wp:inline distT="0" distB="0" distL="0" distR="0" wp14:anchorId="3D5426F8" wp14:editId="6067C053">
            <wp:extent cx="4248150" cy="342900"/>
            <wp:effectExtent l="0" t="0" r="0" b="0"/>
            <wp:docPr id="350876040" name="Picture 16" descr="C:\Users\Student\AppData\Local\Temp\Rar$DI09.9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6040" name="Picture 10" descr="C:\Users\Student\AppData\Local\Temp\Rar$DI09.938\2.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4248150" cy="342900"/>
                    </a:xfrm>
                    <a:prstGeom prst="rect">
                      <a:avLst/>
                    </a:prstGeom>
                    <a:noFill/>
                    <a:ln>
                      <a:noFill/>
                    </a:ln>
                  </pic:spPr>
                </pic:pic>
              </a:graphicData>
            </a:graphic>
          </wp:inline>
        </w:drawing>
      </w:r>
    </w:p>
    <w:p w14:paraId="2CBE9EEC" w14:textId="77777777" w:rsidR="00856966" w:rsidRDefault="0013507C" w:rsidP="00856966">
      <w:pPr>
        <w:spacing w:after="160" w:line="259" w:lineRule="auto"/>
        <w:rPr>
          <w:rFonts w:eastAsia="Calibri"/>
          <w:sz w:val="28"/>
          <w:szCs w:val="28"/>
          <w:shd w:val="clear" w:color="auto" w:fill="FFFFFF"/>
          <w:lang w:val="en-IN" w:eastAsia="en-IN" w:bidi="ml-IN"/>
        </w:rPr>
      </w:pPr>
      <w:r>
        <w:rPr>
          <w:b/>
          <w:sz w:val="28"/>
          <w:szCs w:val="28"/>
          <w:lang w:val="en-IN" w:eastAsia="en-IN" w:bidi="ml-IN"/>
        </w:rPr>
        <w:t>Step 3</w:t>
      </w:r>
      <w:r w:rsidRPr="00343481">
        <w:rPr>
          <w:sz w:val="28"/>
          <w:szCs w:val="28"/>
          <w:lang w:val="en-IN" w:eastAsia="en-IN" w:bidi="ml-IN"/>
        </w:rPr>
        <w:t xml:space="preserve"> :</w:t>
      </w:r>
      <w:r w:rsidRPr="0099695D">
        <w:rPr>
          <w:rFonts w:eastAsia="Calibri"/>
          <w:sz w:val="28"/>
          <w:szCs w:val="28"/>
          <w:lang w:val="en-IN" w:eastAsia="en-IN" w:bidi="ml-IN"/>
        </w:rPr>
        <w:t>Testing PHP Processing on your Web Server</w:t>
      </w:r>
    </w:p>
    <w:p w14:paraId="27E39F26" w14:textId="77777777" w:rsidR="00856966" w:rsidRDefault="0013507C" w:rsidP="00856966">
      <w:pPr>
        <w:spacing w:after="160" w:line="259" w:lineRule="auto"/>
        <w:rPr>
          <w:rFonts w:eastAsia="Calibri"/>
          <w:b/>
          <w:sz w:val="28"/>
          <w:szCs w:val="28"/>
          <w:lang w:val="en-IN" w:eastAsia="en-IN" w:bidi="ml-IN"/>
        </w:rPr>
      </w:pPr>
      <w:r w:rsidRPr="00406022">
        <w:rPr>
          <w:rFonts w:eastAsia="Calibri"/>
          <w:b/>
          <w:sz w:val="28"/>
          <w:szCs w:val="28"/>
          <w:lang w:val="en-IN" w:eastAsia="en-IN" w:bidi="ml-IN"/>
        </w:rPr>
        <w:t>Output:</w:t>
      </w:r>
    </w:p>
    <w:p w14:paraId="625D3F5B" w14:textId="77777777" w:rsidR="00856966" w:rsidRDefault="0013507C" w:rsidP="00856966">
      <w:pPr>
        <w:spacing w:after="160" w:line="259" w:lineRule="auto"/>
        <w:rPr>
          <w:rFonts w:eastAsia="Calibri"/>
          <w:b/>
          <w:sz w:val="28"/>
          <w:szCs w:val="28"/>
          <w:lang w:val="en-IN" w:eastAsia="en-IN" w:bidi="ml-IN"/>
        </w:rPr>
      </w:pPr>
      <w:r w:rsidRPr="0099695D">
        <w:rPr>
          <w:b/>
          <w:noProof/>
          <w:sz w:val="28"/>
          <w:szCs w:val="28"/>
        </w:rPr>
        <w:lastRenderedPageBreak/>
        <w:drawing>
          <wp:inline distT="0" distB="0" distL="0" distR="0" wp14:anchorId="074A0DE4" wp14:editId="3F03A039">
            <wp:extent cx="6590527" cy="495300"/>
            <wp:effectExtent l="0" t="0" r="1270" b="0"/>
            <wp:docPr id="31780242" name="Picture 19" descr="C:\Users\Student\AppData\Local\Temp\Rar$DI27.5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0242" name="Picture 12" descr="C:\Users\Student\AppData\Local\Temp\Rar$DI27.563\4.png"/>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bwMode="auto">
                    <a:xfrm>
                      <a:off x="0" y="0"/>
                      <a:ext cx="6601621" cy="496134"/>
                    </a:xfrm>
                    <a:prstGeom prst="rect">
                      <a:avLst/>
                    </a:prstGeom>
                    <a:noFill/>
                    <a:ln>
                      <a:noFill/>
                    </a:ln>
                  </pic:spPr>
                </pic:pic>
              </a:graphicData>
            </a:graphic>
          </wp:inline>
        </w:drawing>
      </w:r>
    </w:p>
    <w:p w14:paraId="2E547BFF" w14:textId="77777777" w:rsidR="00856966" w:rsidRDefault="0013507C" w:rsidP="00856966">
      <w:pPr>
        <w:spacing w:after="160" w:line="259" w:lineRule="auto"/>
        <w:rPr>
          <w:b/>
          <w:sz w:val="28"/>
          <w:szCs w:val="28"/>
          <w:lang w:val="en-IN" w:eastAsia="en-IN" w:bidi="ml-IN"/>
        </w:rPr>
      </w:pPr>
      <w:r w:rsidRPr="0099695D">
        <w:rPr>
          <w:b/>
          <w:noProof/>
          <w:sz w:val="28"/>
          <w:szCs w:val="28"/>
        </w:rPr>
        <w:drawing>
          <wp:inline distT="0" distB="0" distL="0" distR="0" wp14:anchorId="09266D9F" wp14:editId="2248281B">
            <wp:extent cx="4432639" cy="2314023"/>
            <wp:effectExtent l="19050" t="0" r="6011" b="0"/>
            <wp:docPr id="618181648" name="Picture 17" descr="C:\Users\Student\AppData\Local\Temp\Rar$DI14.8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1648" name="Picture 11" descr="C:\Users\Student\AppData\Local\Temp\Rar$DI14.875\3.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4451865" cy="2324060"/>
                    </a:xfrm>
                    <a:prstGeom prst="rect">
                      <a:avLst/>
                    </a:prstGeom>
                    <a:noFill/>
                    <a:ln>
                      <a:noFill/>
                    </a:ln>
                  </pic:spPr>
                </pic:pic>
              </a:graphicData>
            </a:graphic>
          </wp:inline>
        </w:drawing>
      </w:r>
    </w:p>
    <w:p w14:paraId="7A25BBBA" w14:textId="77777777" w:rsidR="00856966" w:rsidRDefault="00856966" w:rsidP="00856966">
      <w:pPr>
        <w:spacing w:after="160" w:line="259" w:lineRule="auto"/>
        <w:rPr>
          <w:rFonts w:eastAsia="Calibri"/>
          <w:b/>
          <w:sz w:val="28"/>
          <w:szCs w:val="28"/>
          <w:lang w:val="en-IN" w:eastAsia="en-IN" w:bidi="ml-IN"/>
        </w:rPr>
      </w:pPr>
    </w:p>
    <w:p w14:paraId="149FC376" w14:textId="77777777" w:rsidR="00856966" w:rsidRDefault="0013507C" w:rsidP="00856966">
      <w:pPr>
        <w:spacing w:after="160" w:line="259" w:lineRule="auto"/>
        <w:rPr>
          <w:rFonts w:eastAsia="Calibri"/>
          <w:b/>
          <w:bCs/>
          <w:sz w:val="32"/>
          <w:szCs w:val="32"/>
          <w:u w:val="single"/>
          <w:lang w:val="en-IN" w:eastAsia="en-IN" w:bidi="ml-IN"/>
        </w:rPr>
      </w:pPr>
      <w:r w:rsidRPr="0099695D">
        <w:rPr>
          <w:rFonts w:eastAsia="Calibri"/>
          <w:b/>
          <w:bCs/>
          <w:sz w:val="32"/>
          <w:szCs w:val="32"/>
          <w:u w:val="single"/>
          <w:lang w:val="en-IN" w:eastAsia="en-IN" w:bidi="ml-IN"/>
        </w:rPr>
        <w:t>Install WordPress with LAMP on Ubuntu 18.04</w:t>
      </w:r>
    </w:p>
    <w:p w14:paraId="501A4721" w14:textId="77777777" w:rsidR="00856966" w:rsidRDefault="0013507C" w:rsidP="00856966">
      <w:pPr>
        <w:spacing w:after="160" w:line="259" w:lineRule="auto"/>
        <w:rPr>
          <w:rFonts w:eastAsia="Calibri"/>
          <w:sz w:val="28"/>
          <w:szCs w:val="28"/>
          <w:shd w:val="clear" w:color="auto" w:fill="FFFFFF"/>
          <w:lang w:val="en-IN" w:eastAsia="en-IN" w:bidi="ml-IN"/>
        </w:rPr>
      </w:pPr>
      <w:r>
        <w:rPr>
          <w:b/>
          <w:sz w:val="28"/>
          <w:szCs w:val="28"/>
          <w:lang w:val="en-IN" w:eastAsia="en-IN" w:bidi="ml-IN"/>
        </w:rPr>
        <w:t>Step 1</w:t>
      </w:r>
      <w:r w:rsidRPr="00DB563C">
        <w:rPr>
          <w:sz w:val="28"/>
          <w:szCs w:val="28"/>
          <w:lang w:val="en-IN" w:eastAsia="en-IN" w:bidi="ml-IN"/>
        </w:rPr>
        <w:t>:</w:t>
      </w:r>
      <w:r w:rsidRPr="0099695D">
        <w:rPr>
          <w:rFonts w:eastAsia="Calibri"/>
          <w:sz w:val="28"/>
          <w:szCs w:val="28"/>
          <w:lang w:val="en-IN" w:eastAsia="en-IN" w:bidi="ml-IN"/>
        </w:rPr>
        <w:t>Download WordPress</w:t>
      </w:r>
    </w:p>
    <w:p w14:paraId="1B279ED9" w14:textId="77777777" w:rsidR="00856966" w:rsidRPr="0099695D" w:rsidRDefault="0013507C" w:rsidP="00856966">
      <w:pPr>
        <w:spacing w:after="160" w:line="259" w:lineRule="auto"/>
        <w:ind w:left="1080"/>
        <w:contextualSpacing/>
        <w:rPr>
          <w:rFonts w:eastAsia="Calibri"/>
          <w:sz w:val="28"/>
          <w:szCs w:val="28"/>
          <w:lang w:val="en-IN" w:eastAsia="en-IN" w:bidi="ml-IN"/>
        </w:rPr>
      </w:pPr>
      <w:r>
        <w:rPr>
          <w:rFonts w:eastAsia="Calibri"/>
          <w:sz w:val="28"/>
          <w:szCs w:val="28"/>
          <w:shd w:val="clear" w:color="auto" w:fill="FFFFFF"/>
          <w:lang w:val="en-IN" w:eastAsia="en-IN" w:bidi="ml-IN"/>
        </w:rPr>
        <w:t>Syntax</w:t>
      </w:r>
      <w:r w:rsidRPr="0099695D">
        <w:rPr>
          <w:rFonts w:eastAsia="Calibri"/>
          <w:sz w:val="28"/>
          <w:szCs w:val="28"/>
          <w:shd w:val="clear" w:color="auto" w:fill="FFFFFF"/>
          <w:lang w:val="en-IN" w:eastAsia="en-IN" w:bidi="ml-IN"/>
        </w:rPr>
        <w:t xml:space="preserve">:  $ </w:t>
      </w:r>
      <w:proofErr w:type="spellStart"/>
      <w:r w:rsidRPr="0099695D">
        <w:rPr>
          <w:rFonts w:eastAsia="Calibri"/>
          <w:sz w:val="28"/>
          <w:szCs w:val="28"/>
          <w:lang w:val="en-IN" w:eastAsia="en-IN" w:bidi="ml-IN"/>
        </w:rPr>
        <w:t>wget</w:t>
      </w:r>
      <w:proofErr w:type="spellEnd"/>
      <w:r w:rsidRPr="0099695D">
        <w:rPr>
          <w:rFonts w:eastAsia="Calibri"/>
          <w:sz w:val="28"/>
          <w:szCs w:val="28"/>
          <w:lang w:val="en-IN" w:eastAsia="en-IN" w:bidi="ml-IN"/>
        </w:rPr>
        <w:t xml:space="preserve"> -c http://wordpress.org/latest.tar.gz </w:t>
      </w:r>
    </w:p>
    <w:p w14:paraId="5A05A6D9" w14:textId="77777777" w:rsidR="00856966" w:rsidRPr="0099695D" w:rsidRDefault="0013507C" w:rsidP="00856966">
      <w:pPr>
        <w:spacing w:after="160" w:line="259" w:lineRule="auto"/>
        <w:ind w:left="1080"/>
        <w:contextualSpacing/>
        <w:rPr>
          <w:rFonts w:eastAsia="Calibri"/>
          <w:sz w:val="28"/>
          <w:szCs w:val="28"/>
          <w:lang w:val="en-IN" w:eastAsia="en-IN" w:bidi="ml-IN"/>
        </w:rPr>
      </w:pPr>
      <w:r w:rsidRPr="0099695D">
        <w:rPr>
          <w:rFonts w:eastAsia="Calibri"/>
          <w:sz w:val="28"/>
          <w:szCs w:val="28"/>
          <w:shd w:val="clear" w:color="auto" w:fill="FFFFFF"/>
          <w:lang w:val="en-IN" w:eastAsia="en-IN" w:bidi="ml-IN"/>
        </w:rPr>
        <w:t>$</w:t>
      </w:r>
      <w:r w:rsidRPr="0099695D">
        <w:rPr>
          <w:rFonts w:eastAsia="Calibri"/>
          <w:sz w:val="28"/>
          <w:szCs w:val="28"/>
          <w:lang w:val="en-IN" w:eastAsia="en-IN" w:bidi="ml-IN"/>
        </w:rPr>
        <w:t xml:space="preserve">  tar -</w:t>
      </w:r>
      <w:proofErr w:type="spellStart"/>
      <w:r w:rsidRPr="0099695D">
        <w:rPr>
          <w:rFonts w:eastAsia="Calibri"/>
          <w:sz w:val="28"/>
          <w:szCs w:val="28"/>
          <w:lang w:val="en-IN" w:eastAsia="en-IN" w:bidi="ml-IN"/>
        </w:rPr>
        <w:t>xzvf</w:t>
      </w:r>
      <w:proofErr w:type="spellEnd"/>
      <w:r w:rsidRPr="0099695D">
        <w:rPr>
          <w:rFonts w:eastAsia="Calibri"/>
          <w:sz w:val="28"/>
          <w:szCs w:val="28"/>
          <w:lang w:val="en-IN" w:eastAsia="en-IN" w:bidi="ml-IN"/>
        </w:rPr>
        <w:t xml:space="preserve"> latest.tar.gz</w:t>
      </w:r>
    </w:p>
    <w:p w14:paraId="25DEBFA1" w14:textId="77777777" w:rsidR="00856966" w:rsidRDefault="0013507C" w:rsidP="00856966">
      <w:pPr>
        <w:spacing w:after="160" w:line="259" w:lineRule="auto"/>
        <w:rPr>
          <w:b/>
          <w:sz w:val="28"/>
          <w:szCs w:val="28"/>
          <w:lang w:val="en-IN" w:eastAsia="en-IN" w:bidi="ml-IN"/>
        </w:rPr>
      </w:pPr>
      <w:r w:rsidRPr="00406022">
        <w:rPr>
          <w:b/>
          <w:sz w:val="28"/>
          <w:szCs w:val="28"/>
          <w:lang w:val="en-IN" w:eastAsia="en-IN" w:bidi="ml-IN"/>
        </w:rPr>
        <w:t>Output:</w:t>
      </w:r>
    </w:p>
    <w:p w14:paraId="6D6A536F" w14:textId="77777777" w:rsidR="00856966" w:rsidRPr="00406022" w:rsidRDefault="00856966" w:rsidP="00856966">
      <w:pPr>
        <w:spacing w:after="160" w:line="259" w:lineRule="auto"/>
        <w:rPr>
          <w:b/>
          <w:sz w:val="28"/>
          <w:szCs w:val="28"/>
          <w:lang w:val="en-IN" w:eastAsia="en-IN" w:bidi="ml-IN"/>
        </w:rPr>
      </w:pPr>
    </w:p>
    <w:p w14:paraId="230FC243" w14:textId="77777777" w:rsidR="00856966" w:rsidRDefault="0013507C" w:rsidP="00856966">
      <w:pPr>
        <w:spacing w:after="160" w:line="259" w:lineRule="auto"/>
        <w:rPr>
          <w:sz w:val="28"/>
          <w:szCs w:val="28"/>
          <w:lang w:val="en-IN" w:eastAsia="en-IN" w:bidi="ml-IN"/>
        </w:rPr>
      </w:pPr>
      <w:r w:rsidRPr="0099695D">
        <w:rPr>
          <w:noProof/>
          <w:sz w:val="28"/>
          <w:szCs w:val="28"/>
        </w:rPr>
        <w:drawing>
          <wp:inline distT="0" distB="0" distL="0" distR="0" wp14:anchorId="45376841" wp14:editId="79A75449">
            <wp:extent cx="4834901" cy="1493759"/>
            <wp:effectExtent l="19050" t="0" r="3799" b="0"/>
            <wp:docPr id="482633102" name="Picture 23" descr="C:\Users\Student\AppData\Local\Temp\Rar$DI00.5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33102" name="Picture 13" descr="C:\Users\Student\AppData\Local\Temp\Rar$DI00.579\1.png"/>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bwMode="auto">
                    <a:xfrm>
                      <a:off x="0" y="0"/>
                      <a:ext cx="4835963" cy="1494087"/>
                    </a:xfrm>
                    <a:prstGeom prst="rect">
                      <a:avLst/>
                    </a:prstGeom>
                    <a:noFill/>
                    <a:ln>
                      <a:noFill/>
                    </a:ln>
                  </pic:spPr>
                </pic:pic>
              </a:graphicData>
            </a:graphic>
          </wp:inline>
        </w:drawing>
      </w:r>
    </w:p>
    <w:p w14:paraId="2E9C3E69" w14:textId="77777777" w:rsidR="00856966" w:rsidRPr="00343481" w:rsidRDefault="0013507C" w:rsidP="00856966">
      <w:pPr>
        <w:spacing w:after="160" w:line="259" w:lineRule="auto"/>
        <w:rPr>
          <w:sz w:val="28"/>
          <w:szCs w:val="28"/>
          <w:lang w:val="en-IN" w:eastAsia="en-IN" w:bidi="ml-IN"/>
        </w:rPr>
      </w:pPr>
      <w:r w:rsidRPr="0099695D">
        <w:rPr>
          <w:noProof/>
          <w:sz w:val="28"/>
          <w:szCs w:val="28"/>
        </w:rPr>
        <w:drawing>
          <wp:inline distT="0" distB="0" distL="0" distR="0" wp14:anchorId="23596A16" wp14:editId="38478152">
            <wp:extent cx="3952875" cy="2123286"/>
            <wp:effectExtent l="19050" t="0" r="9525" b="0"/>
            <wp:docPr id="596928185" name="Picture 24" descr="C:\Users\Student\AppData\Local\Temp\Rar$DI22.0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28185" name="Picture 14" descr="C:\Users\Student\AppData\Local\Temp\Rar$DI22.032\2.png"/>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3965816" cy="2130237"/>
                    </a:xfrm>
                    <a:prstGeom prst="rect">
                      <a:avLst/>
                    </a:prstGeom>
                    <a:noFill/>
                    <a:ln>
                      <a:noFill/>
                    </a:ln>
                  </pic:spPr>
                </pic:pic>
              </a:graphicData>
            </a:graphic>
          </wp:inline>
        </w:drawing>
      </w:r>
    </w:p>
    <w:p w14:paraId="3B131338" w14:textId="77777777" w:rsidR="00856966" w:rsidRDefault="0013507C" w:rsidP="00856966">
      <w:pPr>
        <w:spacing w:after="160" w:line="259" w:lineRule="auto"/>
        <w:rPr>
          <w:sz w:val="28"/>
          <w:szCs w:val="28"/>
          <w:lang w:val="en-IN" w:eastAsia="en-IN" w:bidi="ml-IN"/>
        </w:rPr>
      </w:pPr>
      <w:r w:rsidRPr="00406022">
        <w:rPr>
          <w:b/>
          <w:sz w:val="28"/>
          <w:szCs w:val="28"/>
          <w:lang w:val="en-IN" w:eastAsia="en-IN" w:bidi="ml-IN"/>
        </w:rPr>
        <w:t>Step 2</w:t>
      </w:r>
      <w:r w:rsidRPr="00343481">
        <w:rPr>
          <w:sz w:val="28"/>
          <w:szCs w:val="28"/>
          <w:lang w:val="en-IN" w:eastAsia="en-IN" w:bidi="ml-IN"/>
        </w:rPr>
        <w:t xml:space="preserve"> :</w:t>
      </w:r>
      <w:r w:rsidRPr="0099695D">
        <w:rPr>
          <w:rFonts w:eastAsia="Calibri"/>
          <w:sz w:val="28"/>
          <w:szCs w:val="28"/>
          <w:lang w:val="en-IN" w:eastAsia="en-IN" w:bidi="ml-IN"/>
        </w:rPr>
        <w:t>Creating a MySQL Database and User for WordPress</w:t>
      </w:r>
    </w:p>
    <w:p w14:paraId="65D51359" w14:textId="77777777" w:rsidR="00856966" w:rsidRPr="00246551" w:rsidRDefault="0013507C" w:rsidP="00856966">
      <w:pPr>
        <w:spacing w:after="160" w:line="259" w:lineRule="auto"/>
        <w:rPr>
          <w:rFonts w:eastAsia="Calibri"/>
          <w:lang w:val="en-IN" w:eastAsia="en-IN" w:bidi="ml-IN"/>
        </w:rPr>
      </w:pPr>
      <w:r w:rsidRPr="00246551">
        <w:rPr>
          <w:rFonts w:eastAsia="Calibri"/>
          <w:lang w:val="en-IN" w:eastAsia="en-IN" w:bidi="ml-IN"/>
        </w:rPr>
        <w:lastRenderedPageBreak/>
        <w:t>The first step you’ll take is a preparatory one. Even though MySQL is already installed, you still need to create a database to manage and store the user information for WordPress to use. To get started, log into the MySQL root (administrative) account by issuing the following command:</w:t>
      </w:r>
    </w:p>
    <w:p w14:paraId="3A542C87" w14:textId="77777777" w:rsidR="00856966" w:rsidRDefault="0013507C" w:rsidP="00856966">
      <w:pPr>
        <w:spacing w:after="160" w:line="259" w:lineRule="auto"/>
        <w:rPr>
          <w:rFonts w:eastAsia="Calibri"/>
          <w:sz w:val="28"/>
          <w:szCs w:val="28"/>
          <w:lang w:val="en-IN" w:eastAsia="en-IN" w:bidi="ml-IN"/>
        </w:rPr>
      </w:pPr>
      <w:r w:rsidRPr="00406022">
        <w:rPr>
          <w:rFonts w:eastAsia="Calibri"/>
          <w:noProof/>
          <w:sz w:val="28"/>
          <w:szCs w:val="28"/>
          <w:lang w:val="en-IN" w:eastAsia="en-IN" w:bidi="ml-IN"/>
        </w:rPr>
        <w:t xml:space="preserve">Syntax:  </w:t>
      </w:r>
      <w:r w:rsidRPr="00712092">
        <w:rPr>
          <w:rFonts w:eastAsia="Calibri"/>
          <w:sz w:val="28"/>
          <w:szCs w:val="28"/>
          <w:shd w:val="clear" w:color="auto" w:fill="FFFFFF"/>
          <w:lang w:val="en-IN" w:eastAsia="en-IN" w:bidi="ml-IN"/>
        </w:rPr>
        <w:t xml:space="preserve">$ </w:t>
      </w:r>
      <w:proofErr w:type="spellStart"/>
      <w:r w:rsidRPr="00DB563C">
        <w:rPr>
          <w:rFonts w:eastAsia="Calibri"/>
          <w:sz w:val="28"/>
          <w:szCs w:val="28"/>
          <w:lang w:val="en-IN" w:eastAsia="en-IN" w:bidi="ml-IN"/>
        </w:rPr>
        <w:t>sudomysql</w:t>
      </w:r>
      <w:proofErr w:type="spellEnd"/>
    </w:p>
    <w:p w14:paraId="4A3CFFCC" w14:textId="77777777" w:rsidR="00856966" w:rsidRPr="00246551" w:rsidRDefault="0013507C" w:rsidP="00856966">
      <w:pPr>
        <w:spacing w:after="160" w:line="259" w:lineRule="auto"/>
        <w:rPr>
          <w:rFonts w:eastAsia="Calibri"/>
          <w:lang w:val="en-IN" w:eastAsia="en-IN" w:bidi="ml-IN"/>
        </w:rPr>
      </w:pPr>
      <w:r w:rsidRPr="00246551">
        <w:rPr>
          <w:rFonts w:eastAsia="Calibri"/>
          <w:lang w:val="en-IN" w:eastAsia="en-IN" w:bidi="ml-IN"/>
        </w:rPr>
        <w:t>You will be prompted for the password you set for the MySQL root account when you installed the software. However, if you have password authentication enabled for your root user, you can run the following command and enter your password information when prompted:</w:t>
      </w:r>
    </w:p>
    <w:p w14:paraId="212E1D43" w14:textId="77777777" w:rsidR="00856966" w:rsidRDefault="0013507C" w:rsidP="00856966">
      <w:pPr>
        <w:spacing w:after="160" w:line="259" w:lineRule="auto"/>
        <w:rPr>
          <w:rFonts w:eastAsia="Calibri"/>
          <w:sz w:val="28"/>
          <w:szCs w:val="28"/>
          <w:lang w:val="en-IN" w:eastAsia="en-IN" w:bidi="ml-IN"/>
        </w:rPr>
      </w:pPr>
      <w:r w:rsidRPr="00406022">
        <w:rPr>
          <w:rFonts w:eastAsia="Calibri"/>
          <w:noProof/>
          <w:sz w:val="28"/>
          <w:szCs w:val="28"/>
          <w:lang w:val="en-IN" w:eastAsia="en-IN" w:bidi="ml-IN"/>
        </w:rPr>
        <w:t xml:space="preserve">Syntax:  </w:t>
      </w:r>
      <w:r w:rsidRPr="00712092">
        <w:rPr>
          <w:rFonts w:eastAsia="Calibri"/>
          <w:sz w:val="28"/>
          <w:szCs w:val="28"/>
          <w:shd w:val="clear" w:color="auto" w:fill="FFFFFF"/>
          <w:lang w:val="en-IN" w:eastAsia="en-IN" w:bidi="ml-IN"/>
        </w:rPr>
        <w:t xml:space="preserve">$ </w:t>
      </w:r>
      <w:proofErr w:type="spellStart"/>
      <w:r w:rsidRPr="00246551">
        <w:rPr>
          <w:rFonts w:eastAsia="Calibri"/>
          <w:sz w:val="28"/>
          <w:szCs w:val="28"/>
          <w:lang w:val="en-IN" w:eastAsia="en-IN" w:bidi="ml-IN"/>
        </w:rPr>
        <w:t>mysql</w:t>
      </w:r>
      <w:proofErr w:type="spellEnd"/>
      <w:r w:rsidRPr="00246551">
        <w:rPr>
          <w:rFonts w:eastAsia="Calibri"/>
          <w:sz w:val="28"/>
          <w:szCs w:val="28"/>
          <w:lang w:val="en-IN" w:eastAsia="en-IN" w:bidi="ml-IN"/>
        </w:rPr>
        <w:t xml:space="preserve"> -u root </w:t>
      </w:r>
      <w:r>
        <w:rPr>
          <w:rFonts w:eastAsia="Calibri"/>
          <w:sz w:val="28"/>
          <w:szCs w:val="28"/>
          <w:lang w:val="en-IN" w:eastAsia="en-IN" w:bidi="ml-IN"/>
        </w:rPr>
        <w:t>–</w:t>
      </w:r>
      <w:r w:rsidRPr="00246551">
        <w:rPr>
          <w:rFonts w:eastAsia="Calibri"/>
          <w:sz w:val="28"/>
          <w:szCs w:val="28"/>
          <w:lang w:val="en-IN" w:eastAsia="en-IN" w:bidi="ml-IN"/>
        </w:rPr>
        <w:t>p</w:t>
      </w:r>
    </w:p>
    <w:p w14:paraId="01255941" w14:textId="77777777" w:rsidR="00856966" w:rsidRDefault="0013507C" w:rsidP="00856966">
      <w:pPr>
        <w:spacing w:after="160" w:line="259" w:lineRule="auto"/>
        <w:rPr>
          <w:rFonts w:eastAsia="Calibri"/>
          <w:b/>
          <w:noProof/>
          <w:sz w:val="28"/>
          <w:szCs w:val="28"/>
          <w:lang w:val="en-IN" w:eastAsia="en-IN" w:bidi="ml-IN"/>
        </w:rPr>
      </w:pPr>
      <w:r w:rsidRPr="00712092">
        <w:rPr>
          <w:rFonts w:eastAsia="Calibri"/>
          <w:b/>
          <w:noProof/>
          <w:sz w:val="28"/>
          <w:szCs w:val="28"/>
          <w:lang w:val="en-IN" w:eastAsia="en-IN" w:bidi="ml-IN"/>
        </w:rPr>
        <w:t>Output:</w:t>
      </w:r>
    </w:p>
    <w:p w14:paraId="10DDB1C9" w14:textId="77777777" w:rsidR="00856966" w:rsidRPr="00712092" w:rsidRDefault="0013507C" w:rsidP="00856966">
      <w:pPr>
        <w:spacing w:after="160" w:line="259" w:lineRule="auto"/>
        <w:rPr>
          <w:rFonts w:eastAsia="Calibri"/>
          <w:sz w:val="28"/>
          <w:szCs w:val="28"/>
          <w:shd w:val="clear" w:color="auto" w:fill="FFFFFF"/>
          <w:lang w:val="en-IN" w:eastAsia="en-IN" w:bidi="ml-IN"/>
        </w:rPr>
      </w:pPr>
      <w:r w:rsidRPr="0099695D">
        <w:rPr>
          <w:noProof/>
          <w:sz w:val="28"/>
          <w:szCs w:val="28"/>
          <w:shd w:val="clear" w:color="auto" w:fill="FFFFFF"/>
        </w:rPr>
        <w:drawing>
          <wp:inline distT="0" distB="0" distL="0" distR="0" wp14:anchorId="2A38EA87" wp14:editId="6489F84F">
            <wp:extent cx="5110196" cy="1862371"/>
            <wp:effectExtent l="19050" t="0" r="0" b="0"/>
            <wp:docPr id="437940892" name="Picture 25" descr="C:\Users\Student\AppData\Local\Temp\Rar$DI29.2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40892" name="Picture 15" descr="C:\Users\Student\AppData\Local\Temp\Rar$DI29.266\3.png"/>
                    <pic:cNvPicPr>
                      <a:picLocks noChangeAspect="1" noChangeArrowheads="1"/>
                    </pic:cNvPicPr>
                  </pic:nvPicPr>
                  <pic:blipFill>
                    <a:blip r:embed="rId157">
                      <a:extLst>
                        <a:ext uri="{28A0092B-C50C-407E-A947-70E740481C1C}">
                          <a14:useLocalDpi xmlns:a14="http://schemas.microsoft.com/office/drawing/2010/main" val="0"/>
                        </a:ext>
                      </a:extLst>
                    </a:blip>
                    <a:srcRect t="39474"/>
                    <a:stretch>
                      <a:fillRect/>
                    </a:stretch>
                  </pic:blipFill>
                  <pic:spPr bwMode="auto">
                    <a:xfrm>
                      <a:off x="0" y="0"/>
                      <a:ext cx="5112206" cy="1863104"/>
                    </a:xfrm>
                    <a:prstGeom prst="rect">
                      <a:avLst/>
                    </a:prstGeom>
                    <a:noFill/>
                    <a:ln>
                      <a:noFill/>
                    </a:ln>
                    <a:extLst>
                      <a:ext uri="{53640926-AAD7-44D8-BBD7-CCE9431645EC}">
                        <a14:shadowObscured xmlns:a14="http://schemas.microsoft.com/office/drawing/2010/main"/>
                      </a:ext>
                    </a:extLst>
                  </pic:spPr>
                </pic:pic>
              </a:graphicData>
            </a:graphic>
          </wp:inline>
        </w:drawing>
      </w:r>
    </w:p>
    <w:p w14:paraId="23FA3514" w14:textId="77777777" w:rsidR="00856966" w:rsidRDefault="00856966" w:rsidP="00856966">
      <w:pPr>
        <w:spacing w:after="160" w:line="259" w:lineRule="auto"/>
        <w:rPr>
          <w:b/>
          <w:sz w:val="28"/>
          <w:szCs w:val="28"/>
          <w:lang w:val="en-IN" w:eastAsia="en-IN" w:bidi="ml-IN"/>
        </w:rPr>
      </w:pPr>
    </w:p>
    <w:p w14:paraId="50D30310" w14:textId="77777777" w:rsidR="00856966" w:rsidRDefault="00856966" w:rsidP="00856966">
      <w:pPr>
        <w:spacing w:after="160" w:line="259" w:lineRule="auto"/>
        <w:rPr>
          <w:b/>
          <w:sz w:val="28"/>
          <w:szCs w:val="28"/>
          <w:lang w:val="en-IN" w:eastAsia="en-IN" w:bidi="ml-IN"/>
        </w:rPr>
      </w:pPr>
    </w:p>
    <w:p w14:paraId="4A29673F" w14:textId="77777777" w:rsidR="00856966" w:rsidRDefault="0013507C" w:rsidP="00856966">
      <w:pPr>
        <w:spacing w:after="160" w:line="259" w:lineRule="auto"/>
        <w:rPr>
          <w:rFonts w:ascii="Calibri" w:eastAsia="Calibri" w:hAnsi="Calibri" w:cs="Calibri"/>
          <w:sz w:val="22"/>
          <w:szCs w:val="22"/>
          <w:lang w:val="en-IN" w:eastAsia="en-IN" w:bidi="ml-IN"/>
        </w:rPr>
      </w:pPr>
      <w:r>
        <w:rPr>
          <w:b/>
          <w:sz w:val="28"/>
          <w:szCs w:val="28"/>
          <w:lang w:val="en-IN" w:eastAsia="en-IN" w:bidi="ml-IN"/>
        </w:rPr>
        <w:t xml:space="preserve">Step 3 </w:t>
      </w:r>
      <w:r w:rsidRPr="00343481">
        <w:rPr>
          <w:sz w:val="28"/>
          <w:szCs w:val="28"/>
          <w:lang w:val="en-IN" w:eastAsia="en-IN" w:bidi="ml-IN"/>
        </w:rPr>
        <w:t>:</w:t>
      </w:r>
      <w:r w:rsidRPr="00246551">
        <w:rPr>
          <w:rFonts w:eastAsia="Calibri"/>
          <w:sz w:val="28"/>
          <w:szCs w:val="28"/>
          <w:lang w:val="en-IN" w:eastAsia="en-IN" w:bidi="ml-IN"/>
        </w:rPr>
        <w:t>Create the database for WordPress</w:t>
      </w:r>
    </w:p>
    <w:p w14:paraId="316AC9BC" w14:textId="77777777" w:rsidR="00856966" w:rsidRDefault="00856966" w:rsidP="00856966">
      <w:pPr>
        <w:spacing w:after="160" w:line="259" w:lineRule="auto"/>
        <w:rPr>
          <w:rFonts w:eastAsia="Calibri"/>
          <w:sz w:val="28"/>
          <w:szCs w:val="28"/>
          <w:lang w:val="en-IN" w:eastAsia="en-IN" w:bidi="ml-IN"/>
        </w:rPr>
      </w:pPr>
    </w:p>
    <w:p w14:paraId="68C9EFB6" w14:textId="77777777" w:rsidR="00856966" w:rsidRDefault="0013507C" w:rsidP="00856966">
      <w:pPr>
        <w:spacing w:after="160" w:line="259" w:lineRule="auto"/>
        <w:rPr>
          <w:rFonts w:eastAsia="Calibri"/>
          <w:b/>
          <w:sz w:val="28"/>
          <w:szCs w:val="28"/>
          <w:lang w:val="en-IN" w:eastAsia="en-IN" w:bidi="ml-IN"/>
        </w:rPr>
      </w:pPr>
      <w:r w:rsidRPr="00406022">
        <w:rPr>
          <w:rFonts w:eastAsia="Calibri"/>
          <w:b/>
          <w:sz w:val="28"/>
          <w:szCs w:val="28"/>
          <w:lang w:val="en-IN" w:eastAsia="en-IN" w:bidi="ml-IN"/>
        </w:rPr>
        <w:t>Output:</w:t>
      </w:r>
    </w:p>
    <w:p w14:paraId="25FDFEB9" w14:textId="77777777" w:rsidR="00856966" w:rsidRDefault="0013507C" w:rsidP="00856966">
      <w:pPr>
        <w:spacing w:after="160" w:line="259" w:lineRule="auto"/>
        <w:rPr>
          <w:rFonts w:eastAsia="Calibri"/>
          <w:b/>
          <w:sz w:val="28"/>
          <w:szCs w:val="28"/>
          <w:lang w:val="en-IN" w:eastAsia="en-IN" w:bidi="ml-IN"/>
        </w:rPr>
      </w:pPr>
      <w:r w:rsidRPr="00246551">
        <w:rPr>
          <w:b/>
          <w:noProof/>
          <w:sz w:val="28"/>
          <w:szCs w:val="28"/>
        </w:rPr>
        <w:drawing>
          <wp:inline distT="0" distB="0" distL="0" distR="0" wp14:anchorId="1C07E28A" wp14:editId="758A9AED">
            <wp:extent cx="5731510" cy="2464594"/>
            <wp:effectExtent l="0" t="0" r="2540" b="0"/>
            <wp:docPr id="768010160" name="Picture 28" descr="C:\Users\Student\AppData\Local\Temp\Rar$DI75.4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10160" name="Picture 18" descr="C:\Users\Student\AppData\Local\Temp\Rar$DI75.407\4.png"/>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5731510" cy="2464594"/>
                    </a:xfrm>
                    <a:prstGeom prst="rect">
                      <a:avLst/>
                    </a:prstGeom>
                    <a:noFill/>
                    <a:ln>
                      <a:noFill/>
                    </a:ln>
                  </pic:spPr>
                </pic:pic>
              </a:graphicData>
            </a:graphic>
          </wp:inline>
        </w:drawing>
      </w:r>
    </w:p>
    <w:p w14:paraId="1C21BE60" w14:textId="77777777" w:rsidR="00856966" w:rsidRDefault="0013507C" w:rsidP="00856966">
      <w:pPr>
        <w:spacing w:after="160" w:line="259" w:lineRule="auto"/>
        <w:rPr>
          <w:rFonts w:eastAsia="Calibri"/>
          <w:b/>
          <w:sz w:val="28"/>
          <w:szCs w:val="28"/>
          <w:lang w:val="en-IN" w:eastAsia="en-IN" w:bidi="ml-IN"/>
        </w:rPr>
      </w:pPr>
      <w:r w:rsidRPr="00246551">
        <w:rPr>
          <w:b/>
          <w:noProof/>
          <w:sz w:val="28"/>
          <w:szCs w:val="28"/>
        </w:rPr>
        <w:drawing>
          <wp:inline distT="0" distB="0" distL="0" distR="0" wp14:anchorId="61666B49" wp14:editId="312EACA8">
            <wp:extent cx="5731510" cy="675594"/>
            <wp:effectExtent l="0" t="0" r="2540" b="0"/>
            <wp:docPr id="1546418658" name="Picture 27" descr="C:\Users\Student\AppData\Local\Temp\Rar$DI72.7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18658" name="Picture 17" descr="C:\Users\Student\AppData\Local\Temp\Rar$DI72.782\5.png"/>
                    <pic:cNvPicPr>
                      <a:picLocks noChangeAspect="1" noChangeArrowheads="1"/>
                    </pic:cNvPicPr>
                  </pic:nvPicPr>
                  <pic:blipFill>
                    <a:blip r:embed="rId159">
                      <a:extLst>
                        <a:ext uri="{28A0092B-C50C-407E-A947-70E740481C1C}">
                          <a14:useLocalDpi xmlns:a14="http://schemas.microsoft.com/office/drawing/2010/main" val="0"/>
                        </a:ext>
                      </a:extLst>
                    </a:blip>
                    <a:stretch>
                      <a:fillRect/>
                    </a:stretch>
                  </pic:blipFill>
                  <pic:spPr bwMode="auto">
                    <a:xfrm>
                      <a:off x="0" y="0"/>
                      <a:ext cx="5731510" cy="675594"/>
                    </a:xfrm>
                    <a:prstGeom prst="rect">
                      <a:avLst/>
                    </a:prstGeom>
                    <a:noFill/>
                    <a:ln>
                      <a:noFill/>
                    </a:ln>
                  </pic:spPr>
                </pic:pic>
              </a:graphicData>
            </a:graphic>
          </wp:inline>
        </w:drawing>
      </w:r>
    </w:p>
    <w:p w14:paraId="55912112" w14:textId="77777777" w:rsidR="00856966" w:rsidRDefault="0013507C" w:rsidP="00856966">
      <w:pPr>
        <w:spacing w:after="160" w:line="259" w:lineRule="auto"/>
        <w:rPr>
          <w:rFonts w:eastAsia="Calibri"/>
          <w:b/>
          <w:sz w:val="28"/>
          <w:szCs w:val="28"/>
          <w:lang w:val="en-IN" w:eastAsia="en-IN" w:bidi="ml-IN"/>
        </w:rPr>
      </w:pPr>
      <w:r w:rsidRPr="00246551">
        <w:rPr>
          <w:b/>
          <w:noProof/>
          <w:sz w:val="28"/>
          <w:szCs w:val="28"/>
        </w:rPr>
        <w:lastRenderedPageBreak/>
        <w:drawing>
          <wp:inline distT="0" distB="0" distL="0" distR="0" wp14:anchorId="66A27A67" wp14:editId="023EA54D">
            <wp:extent cx="5731510" cy="1073785"/>
            <wp:effectExtent l="0" t="0" r="2540" b="0"/>
            <wp:docPr id="970131998" name="Picture 29" descr="C:\Users\Student\AppData\Local\Temp\Rar$DI86.95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31998" name="Picture 19" descr="C:\Users\Student\AppData\Local\Temp\Rar$DI86.954\5.1.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5731510" cy="1073785"/>
                    </a:xfrm>
                    <a:prstGeom prst="rect">
                      <a:avLst/>
                    </a:prstGeom>
                    <a:noFill/>
                    <a:ln>
                      <a:noFill/>
                    </a:ln>
                  </pic:spPr>
                </pic:pic>
              </a:graphicData>
            </a:graphic>
          </wp:inline>
        </w:drawing>
      </w:r>
    </w:p>
    <w:p w14:paraId="3BAE9238" w14:textId="77777777" w:rsidR="00856966" w:rsidRDefault="0013507C" w:rsidP="00856966">
      <w:pPr>
        <w:spacing w:after="160" w:line="259" w:lineRule="auto"/>
        <w:rPr>
          <w:sz w:val="28"/>
          <w:szCs w:val="28"/>
          <w:lang w:val="en-IN" w:eastAsia="en-IN" w:bidi="ml-IN"/>
        </w:rPr>
      </w:pPr>
      <w:r>
        <w:rPr>
          <w:b/>
          <w:sz w:val="28"/>
          <w:szCs w:val="28"/>
          <w:lang w:val="en-IN" w:eastAsia="en-IN" w:bidi="ml-IN"/>
        </w:rPr>
        <w:t>Step 2</w:t>
      </w:r>
      <w:r w:rsidRPr="00343481">
        <w:rPr>
          <w:sz w:val="28"/>
          <w:szCs w:val="28"/>
          <w:lang w:val="en-IN" w:eastAsia="en-IN" w:bidi="ml-IN"/>
        </w:rPr>
        <w:t xml:space="preserve"> :</w:t>
      </w:r>
    </w:p>
    <w:p w14:paraId="332C50A7" w14:textId="77777777" w:rsidR="00856966" w:rsidRPr="00606870" w:rsidRDefault="0013507C" w:rsidP="00856966">
      <w:pPr>
        <w:spacing w:after="160" w:line="259" w:lineRule="auto"/>
        <w:rPr>
          <w:rFonts w:eastAsia="Calibri"/>
          <w:lang w:val="en-IN" w:eastAsia="en-IN" w:bidi="ml-IN"/>
        </w:rPr>
      </w:pPr>
      <w:r w:rsidRPr="00606870">
        <w:rPr>
          <w:rFonts w:eastAsia="Calibri"/>
          <w:lang w:val="en-IN" w:eastAsia="en-IN" w:bidi="ml-IN"/>
        </w:rPr>
        <w:t xml:space="preserve">Go the /var/www/html/ directory and rename existing </w:t>
      </w:r>
      <w:proofErr w:type="spellStart"/>
      <w:r w:rsidRPr="00606870">
        <w:rPr>
          <w:rFonts w:eastAsia="Calibri"/>
          <w:lang w:val="en-IN" w:eastAsia="en-IN" w:bidi="ml-IN"/>
        </w:rPr>
        <w:t>wp</w:t>
      </w:r>
      <w:proofErr w:type="spellEnd"/>
      <w:r w:rsidRPr="00606870">
        <w:rPr>
          <w:rFonts w:eastAsia="Calibri"/>
          <w:lang w:val="en-IN" w:eastAsia="en-IN" w:bidi="ml-IN"/>
        </w:rPr>
        <w:t>-config-</w:t>
      </w:r>
      <w:proofErr w:type="spellStart"/>
      <w:r w:rsidRPr="00606870">
        <w:rPr>
          <w:rFonts w:eastAsia="Calibri"/>
          <w:lang w:val="en-IN" w:eastAsia="en-IN" w:bidi="ml-IN"/>
        </w:rPr>
        <w:t>sample.php</w:t>
      </w:r>
      <w:proofErr w:type="spellEnd"/>
      <w:r w:rsidRPr="00606870">
        <w:rPr>
          <w:rFonts w:eastAsia="Calibri"/>
          <w:lang w:val="en-IN" w:eastAsia="en-IN" w:bidi="ml-IN"/>
        </w:rPr>
        <w:t xml:space="preserve"> to </w:t>
      </w:r>
      <w:proofErr w:type="spellStart"/>
      <w:r w:rsidRPr="00606870">
        <w:rPr>
          <w:rFonts w:eastAsia="Calibri"/>
          <w:lang w:val="en-IN" w:eastAsia="en-IN" w:bidi="ml-IN"/>
        </w:rPr>
        <w:t>wpconfig.php</w:t>
      </w:r>
      <w:proofErr w:type="spellEnd"/>
      <w:r w:rsidRPr="00606870">
        <w:rPr>
          <w:rFonts w:eastAsia="Calibri"/>
          <w:lang w:val="en-IN" w:eastAsia="en-IN" w:bidi="ml-IN"/>
        </w:rPr>
        <w:t>. Also, make sure to remove the default Apache index page.</w:t>
      </w:r>
    </w:p>
    <w:p w14:paraId="461ED622" w14:textId="77777777" w:rsidR="00856966" w:rsidRDefault="0013507C" w:rsidP="00856966">
      <w:pPr>
        <w:spacing w:after="160" w:line="259" w:lineRule="auto"/>
        <w:rPr>
          <w:rFonts w:eastAsia="Calibri"/>
          <w:sz w:val="28"/>
          <w:szCs w:val="28"/>
          <w:lang w:val="en-IN" w:eastAsia="en-IN" w:bidi="ml-IN"/>
        </w:rPr>
      </w:pPr>
      <w:r>
        <w:rPr>
          <w:rFonts w:eastAsia="Calibri"/>
          <w:sz w:val="28"/>
          <w:szCs w:val="28"/>
          <w:lang w:val="en-IN" w:eastAsia="en-IN" w:bidi="ml-IN"/>
        </w:rPr>
        <w:t xml:space="preserve">                </w:t>
      </w:r>
      <w:r w:rsidRPr="00606870">
        <w:rPr>
          <w:rFonts w:eastAsia="Calibri"/>
          <w:sz w:val="28"/>
          <w:szCs w:val="28"/>
          <w:lang w:val="en-IN" w:eastAsia="en-IN" w:bidi="ml-IN"/>
        </w:rPr>
        <w:t xml:space="preserve">Syntax: </w:t>
      </w:r>
      <w:proofErr w:type="spellStart"/>
      <w:r w:rsidRPr="00606870">
        <w:rPr>
          <w:rFonts w:eastAsia="Calibri"/>
          <w:sz w:val="28"/>
          <w:szCs w:val="28"/>
          <w:lang w:val="en-IN" w:eastAsia="en-IN" w:bidi="ml-IN"/>
        </w:rPr>
        <w:t>sudo</w:t>
      </w:r>
      <w:proofErr w:type="spellEnd"/>
      <w:r w:rsidRPr="00606870">
        <w:rPr>
          <w:rFonts w:eastAsia="Calibri"/>
          <w:sz w:val="28"/>
          <w:szCs w:val="28"/>
          <w:lang w:val="en-IN" w:eastAsia="en-IN" w:bidi="ml-IN"/>
        </w:rPr>
        <w:t xml:space="preserve"> mv </w:t>
      </w:r>
      <w:proofErr w:type="spellStart"/>
      <w:r w:rsidRPr="00606870">
        <w:rPr>
          <w:rFonts w:eastAsia="Calibri"/>
          <w:sz w:val="28"/>
          <w:szCs w:val="28"/>
          <w:lang w:val="en-IN" w:eastAsia="en-IN" w:bidi="ml-IN"/>
        </w:rPr>
        <w:t>wp</w:t>
      </w:r>
      <w:proofErr w:type="spellEnd"/>
      <w:r w:rsidRPr="00606870">
        <w:rPr>
          <w:rFonts w:eastAsia="Calibri"/>
          <w:sz w:val="28"/>
          <w:szCs w:val="28"/>
          <w:lang w:val="en-IN" w:eastAsia="en-IN" w:bidi="ml-IN"/>
        </w:rPr>
        <w:t>-config-</w:t>
      </w:r>
      <w:proofErr w:type="spellStart"/>
      <w:r w:rsidRPr="00606870">
        <w:rPr>
          <w:rFonts w:eastAsia="Calibri"/>
          <w:sz w:val="28"/>
          <w:szCs w:val="28"/>
          <w:lang w:val="en-IN" w:eastAsia="en-IN" w:bidi="ml-IN"/>
        </w:rPr>
        <w:t>sample.phpwp</w:t>
      </w:r>
      <w:proofErr w:type="spellEnd"/>
      <w:r w:rsidRPr="00606870">
        <w:rPr>
          <w:rFonts w:eastAsia="Calibri"/>
          <w:sz w:val="28"/>
          <w:szCs w:val="28"/>
          <w:lang w:val="en-IN" w:eastAsia="en-IN" w:bidi="ml-IN"/>
        </w:rPr>
        <w:t>-</w:t>
      </w:r>
      <w:proofErr w:type="spellStart"/>
      <w:r w:rsidRPr="00606870">
        <w:rPr>
          <w:rFonts w:eastAsia="Calibri"/>
          <w:sz w:val="28"/>
          <w:szCs w:val="28"/>
          <w:lang w:val="en-IN" w:eastAsia="en-IN" w:bidi="ml-IN"/>
        </w:rPr>
        <w:t>config.php</w:t>
      </w:r>
      <w:proofErr w:type="spellEnd"/>
    </w:p>
    <w:p w14:paraId="2809AA6C" w14:textId="77777777" w:rsidR="00856966" w:rsidRPr="00606870" w:rsidRDefault="0013507C" w:rsidP="00856966">
      <w:pPr>
        <w:spacing w:after="160" w:line="259" w:lineRule="auto"/>
        <w:rPr>
          <w:rFonts w:eastAsia="Calibri"/>
          <w:sz w:val="28"/>
          <w:szCs w:val="28"/>
          <w:lang w:val="en-IN" w:eastAsia="en-IN" w:bidi="ml-IN"/>
        </w:rPr>
      </w:pPr>
      <w:r>
        <w:rPr>
          <w:rFonts w:eastAsia="Calibri"/>
          <w:sz w:val="28"/>
          <w:szCs w:val="28"/>
          <w:lang w:val="en-IN" w:eastAsia="en-IN" w:bidi="ml-IN"/>
        </w:rPr>
        <w:t xml:space="preserve">                              </w:t>
      </w:r>
      <w:proofErr w:type="spellStart"/>
      <w:r w:rsidRPr="00606870">
        <w:rPr>
          <w:rFonts w:eastAsia="Calibri"/>
          <w:sz w:val="28"/>
          <w:szCs w:val="28"/>
          <w:lang w:val="en-IN" w:eastAsia="en-IN" w:bidi="ml-IN"/>
        </w:rPr>
        <w:t>sudorm</w:t>
      </w:r>
      <w:proofErr w:type="spellEnd"/>
      <w:r w:rsidRPr="00606870">
        <w:rPr>
          <w:rFonts w:eastAsia="Calibri"/>
          <w:sz w:val="28"/>
          <w:szCs w:val="28"/>
          <w:lang w:val="en-IN" w:eastAsia="en-IN" w:bidi="ml-IN"/>
        </w:rPr>
        <w:t xml:space="preserve"> -rf index.html</w:t>
      </w:r>
    </w:p>
    <w:p w14:paraId="15DBC36F" w14:textId="77777777" w:rsidR="00856966" w:rsidRDefault="0013507C" w:rsidP="00856966">
      <w:pPr>
        <w:spacing w:after="160" w:line="259" w:lineRule="auto"/>
        <w:rPr>
          <w:rFonts w:eastAsia="Calibri"/>
          <w:b/>
          <w:sz w:val="28"/>
          <w:szCs w:val="28"/>
          <w:lang w:val="en-IN" w:eastAsia="en-IN" w:bidi="ml-IN"/>
        </w:rPr>
      </w:pPr>
      <w:r w:rsidRPr="00406022">
        <w:rPr>
          <w:rFonts w:eastAsia="Calibri"/>
          <w:b/>
          <w:sz w:val="28"/>
          <w:szCs w:val="28"/>
          <w:lang w:val="en-IN" w:eastAsia="en-IN" w:bidi="ml-IN"/>
        </w:rPr>
        <w:t>Output:</w:t>
      </w:r>
    </w:p>
    <w:p w14:paraId="2AE536C4" w14:textId="77777777" w:rsidR="00856966" w:rsidRDefault="0013507C" w:rsidP="00856966">
      <w:pPr>
        <w:spacing w:after="160" w:line="259" w:lineRule="auto"/>
        <w:rPr>
          <w:rFonts w:eastAsia="Calibri"/>
          <w:b/>
          <w:sz w:val="28"/>
          <w:szCs w:val="28"/>
          <w:lang w:val="en-IN" w:eastAsia="en-IN" w:bidi="ml-IN"/>
        </w:rPr>
      </w:pPr>
      <w:r w:rsidRPr="00246551">
        <w:rPr>
          <w:noProof/>
          <w:sz w:val="28"/>
          <w:szCs w:val="28"/>
        </w:rPr>
        <w:drawing>
          <wp:inline distT="0" distB="0" distL="0" distR="0" wp14:anchorId="38583352" wp14:editId="2AB59B0C">
            <wp:extent cx="5731510" cy="713105"/>
            <wp:effectExtent l="0" t="0" r="2540" b="0"/>
            <wp:docPr id="765997554" name="Picture 30" descr="C:\Users\Student\AppData\Local\Temp\Rar$DI95.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97554" name="Picture 20" descr="C:\Users\Student\AppData\Local\Temp\Rar$DI95.141\6.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5731510" cy="713105"/>
                    </a:xfrm>
                    <a:prstGeom prst="rect">
                      <a:avLst/>
                    </a:prstGeom>
                    <a:noFill/>
                    <a:ln>
                      <a:noFill/>
                    </a:ln>
                  </pic:spPr>
                </pic:pic>
              </a:graphicData>
            </a:graphic>
          </wp:inline>
        </w:drawing>
      </w:r>
    </w:p>
    <w:p w14:paraId="3672D4F2" w14:textId="77777777" w:rsidR="00856966" w:rsidRPr="00606870" w:rsidRDefault="0013507C" w:rsidP="00856966">
      <w:pPr>
        <w:spacing w:after="160" w:line="259" w:lineRule="auto"/>
        <w:rPr>
          <w:sz w:val="28"/>
          <w:szCs w:val="28"/>
          <w:lang w:val="en-IN" w:eastAsia="en-IN" w:bidi="ml-IN"/>
        </w:rPr>
      </w:pPr>
      <w:r>
        <w:rPr>
          <w:b/>
          <w:sz w:val="28"/>
          <w:szCs w:val="28"/>
          <w:lang w:val="en-IN" w:eastAsia="en-IN" w:bidi="ml-IN"/>
        </w:rPr>
        <w:t>Step 3</w:t>
      </w:r>
      <w:r w:rsidRPr="00343481">
        <w:rPr>
          <w:sz w:val="28"/>
          <w:szCs w:val="28"/>
          <w:lang w:val="en-IN" w:eastAsia="en-IN" w:bidi="ml-IN"/>
        </w:rPr>
        <w:t xml:space="preserve"> :</w:t>
      </w:r>
      <w:r w:rsidRPr="00606870">
        <w:rPr>
          <w:rFonts w:eastAsia="Calibri"/>
          <w:lang w:val="en-IN" w:eastAsia="en-IN" w:bidi="ml-IN"/>
        </w:rPr>
        <w:t>Then update it with your database information under the MySQL settings section (refer to the highlighted boxes in the image below): This setting can be added after the database connection settings, or anywhere else in the file:.</w:t>
      </w:r>
    </w:p>
    <w:p w14:paraId="6E601649" w14:textId="77777777" w:rsidR="00856966" w:rsidRDefault="0013507C" w:rsidP="00856966">
      <w:pPr>
        <w:spacing w:after="160" w:line="259" w:lineRule="auto"/>
        <w:rPr>
          <w:rFonts w:eastAsia="Calibri"/>
          <w:sz w:val="28"/>
          <w:szCs w:val="28"/>
          <w:lang w:val="en-IN" w:eastAsia="en-IN" w:bidi="ml-IN"/>
        </w:rPr>
      </w:pPr>
      <w:r w:rsidRPr="00606870">
        <w:rPr>
          <w:rFonts w:eastAsia="Calibri"/>
          <w:sz w:val="28"/>
          <w:szCs w:val="28"/>
          <w:lang w:val="en-IN" w:eastAsia="en-IN" w:bidi="ml-IN"/>
        </w:rPr>
        <w:t xml:space="preserve">Syntax: </w:t>
      </w:r>
    </w:p>
    <w:p w14:paraId="7743EE92" w14:textId="77777777" w:rsidR="00856966" w:rsidRPr="00606870" w:rsidRDefault="0013507C" w:rsidP="00856966">
      <w:pPr>
        <w:spacing w:after="160" w:line="259" w:lineRule="auto"/>
        <w:rPr>
          <w:rFonts w:eastAsia="Calibri"/>
          <w:sz w:val="28"/>
          <w:szCs w:val="28"/>
          <w:lang w:val="en-IN" w:eastAsia="en-IN" w:bidi="ml-IN"/>
        </w:rPr>
      </w:pPr>
      <w:r>
        <w:rPr>
          <w:rFonts w:eastAsia="Calibri"/>
          <w:sz w:val="28"/>
          <w:szCs w:val="28"/>
          <w:lang w:val="en-IN" w:eastAsia="en-IN" w:bidi="ml-IN"/>
        </w:rPr>
        <w:t xml:space="preserve">               </w:t>
      </w:r>
      <w:r>
        <w:rPr>
          <w:rFonts w:ascii="Calibri" w:eastAsia="Calibri" w:hAnsi="Calibri" w:cs="Calibri"/>
          <w:sz w:val="22"/>
          <w:szCs w:val="22"/>
          <w:lang w:val="en-IN" w:eastAsia="en-IN" w:bidi="ml-IN"/>
        </w:rPr>
        <w:t>define('DB_NAME', '</w:t>
      </w:r>
      <w:proofErr w:type="spellStart"/>
      <w:r>
        <w:rPr>
          <w:rFonts w:ascii="Calibri" w:eastAsia="Calibri" w:hAnsi="Calibri" w:cs="Calibri"/>
          <w:sz w:val="22"/>
          <w:szCs w:val="22"/>
          <w:lang w:val="en-IN" w:eastAsia="en-IN" w:bidi="ml-IN"/>
        </w:rPr>
        <w:t>wordpress</w:t>
      </w:r>
      <w:proofErr w:type="spellEnd"/>
      <w:r>
        <w:rPr>
          <w:rFonts w:ascii="Calibri" w:eastAsia="Calibri" w:hAnsi="Calibri" w:cs="Calibri"/>
          <w:sz w:val="22"/>
          <w:szCs w:val="22"/>
          <w:lang w:val="en-IN" w:eastAsia="en-IN" w:bidi="ml-IN"/>
        </w:rPr>
        <w:t xml:space="preserve">'); </w:t>
      </w:r>
    </w:p>
    <w:p w14:paraId="04244137" w14:textId="77777777" w:rsidR="00856966" w:rsidRDefault="0013507C" w:rsidP="00856966">
      <w:pPr>
        <w:spacing w:after="160" w:line="259" w:lineRule="auto"/>
        <w:ind w:left="1080"/>
        <w:contextualSpacing/>
        <w:rPr>
          <w:rFonts w:ascii="Calibri" w:eastAsia="Calibri" w:hAnsi="Calibri" w:cs="Calibri"/>
          <w:sz w:val="22"/>
          <w:szCs w:val="22"/>
          <w:lang w:val="en-IN" w:eastAsia="en-IN" w:bidi="ml-IN"/>
        </w:rPr>
      </w:pPr>
      <w:r>
        <w:rPr>
          <w:rFonts w:ascii="Calibri" w:eastAsia="Calibri" w:hAnsi="Calibri" w:cs="Calibri"/>
          <w:sz w:val="22"/>
          <w:szCs w:val="22"/>
          <w:lang w:val="en-IN" w:eastAsia="en-IN" w:bidi="ml-IN"/>
        </w:rPr>
        <w:t xml:space="preserve">/** MySQL database username */ </w:t>
      </w:r>
    </w:p>
    <w:p w14:paraId="7DE69D4A" w14:textId="77777777" w:rsidR="00856966" w:rsidRDefault="0013507C" w:rsidP="00856966">
      <w:pPr>
        <w:spacing w:after="160" w:line="259" w:lineRule="auto"/>
        <w:ind w:left="1080"/>
        <w:contextualSpacing/>
        <w:rPr>
          <w:rFonts w:ascii="Calibri" w:eastAsia="Calibri" w:hAnsi="Calibri" w:cs="Calibri"/>
          <w:sz w:val="22"/>
          <w:szCs w:val="22"/>
          <w:lang w:val="en-IN" w:eastAsia="en-IN" w:bidi="ml-IN"/>
        </w:rPr>
      </w:pPr>
      <w:r>
        <w:rPr>
          <w:rFonts w:ascii="Calibri" w:eastAsia="Calibri" w:hAnsi="Calibri" w:cs="Calibri"/>
          <w:sz w:val="22"/>
          <w:szCs w:val="22"/>
          <w:lang w:val="en-IN" w:eastAsia="en-IN" w:bidi="ml-IN"/>
        </w:rPr>
        <w:t>define('DB_USER', '</w:t>
      </w:r>
      <w:proofErr w:type="spellStart"/>
      <w:r>
        <w:rPr>
          <w:rFonts w:ascii="Calibri" w:eastAsia="Calibri" w:hAnsi="Calibri" w:cs="Calibri"/>
          <w:sz w:val="22"/>
          <w:szCs w:val="22"/>
          <w:lang w:val="en-IN" w:eastAsia="en-IN" w:bidi="ml-IN"/>
        </w:rPr>
        <w:t>wordpressuser</w:t>
      </w:r>
      <w:proofErr w:type="spellEnd"/>
      <w:r>
        <w:rPr>
          <w:rFonts w:ascii="Calibri" w:eastAsia="Calibri" w:hAnsi="Calibri" w:cs="Calibri"/>
          <w:sz w:val="22"/>
          <w:szCs w:val="22"/>
          <w:lang w:val="en-IN" w:eastAsia="en-IN" w:bidi="ml-IN"/>
        </w:rPr>
        <w:t>');</w:t>
      </w:r>
    </w:p>
    <w:p w14:paraId="132D1693" w14:textId="77777777" w:rsidR="00856966" w:rsidRDefault="0013507C" w:rsidP="00856966">
      <w:pPr>
        <w:spacing w:after="160" w:line="259" w:lineRule="auto"/>
        <w:ind w:left="1080"/>
        <w:contextualSpacing/>
        <w:rPr>
          <w:rFonts w:ascii="Calibri" w:eastAsia="Calibri" w:hAnsi="Calibri" w:cs="Calibri"/>
          <w:sz w:val="22"/>
          <w:szCs w:val="22"/>
          <w:lang w:val="en-IN" w:eastAsia="en-IN" w:bidi="ml-IN"/>
        </w:rPr>
      </w:pPr>
      <w:r>
        <w:rPr>
          <w:rFonts w:ascii="Calibri" w:eastAsia="Calibri" w:hAnsi="Calibri" w:cs="Calibri"/>
          <w:sz w:val="22"/>
          <w:szCs w:val="22"/>
          <w:lang w:val="en-IN" w:eastAsia="en-IN" w:bidi="ml-IN"/>
        </w:rPr>
        <w:t xml:space="preserve"> /** MySQL database password */ </w:t>
      </w:r>
    </w:p>
    <w:p w14:paraId="43C7AE17" w14:textId="77777777" w:rsidR="00856966" w:rsidRDefault="0013507C" w:rsidP="00856966">
      <w:pPr>
        <w:spacing w:after="160" w:line="259" w:lineRule="auto"/>
        <w:ind w:left="1080"/>
        <w:contextualSpacing/>
        <w:rPr>
          <w:rFonts w:ascii="Calibri" w:eastAsia="Calibri" w:hAnsi="Calibri" w:cs="Calibri"/>
          <w:sz w:val="22"/>
          <w:szCs w:val="22"/>
          <w:lang w:val="en-IN" w:eastAsia="en-IN" w:bidi="ml-IN"/>
        </w:rPr>
      </w:pPr>
      <w:r>
        <w:rPr>
          <w:rFonts w:ascii="Calibri" w:eastAsia="Calibri" w:hAnsi="Calibri" w:cs="Calibri"/>
          <w:sz w:val="22"/>
          <w:szCs w:val="22"/>
          <w:lang w:val="en-IN" w:eastAsia="en-IN" w:bidi="ml-IN"/>
        </w:rPr>
        <w:t>define('DB_PASSWORD', 'password');</w:t>
      </w:r>
    </w:p>
    <w:p w14:paraId="5E6E7408" w14:textId="77777777" w:rsidR="00856966" w:rsidRDefault="0013507C" w:rsidP="00856966">
      <w:pPr>
        <w:spacing w:after="160" w:line="259" w:lineRule="auto"/>
        <w:ind w:left="1080"/>
        <w:contextualSpacing/>
        <w:rPr>
          <w:rFonts w:ascii="Calibri" w:eastAsia="Calibri" w:hAnsi="Calibri" w:cs="Calibri"/>
          <w:sz w:val="22"/>
          <w:szCs w:val="22"/>
          <w:lang w:val="en-IN" w:eastAsia="en-IN" w:bidi="ml-IN"/>
        </w:rPr>
      </w:pPr>
      <w:r>
        <w:rPr>
          <w:rFonts w:ascii="Calibri" w:eastAsia="Calibri" w:hAnsi="Calibri" w:cs="Calibri"/>
          <w:sz w:val="22"/>
          <w:szCs w:val="22"/>
          <w:lang w:val="en-IN" w:eastAsia="en-IN" w:bidi="ml-IN"/>
        </w:rPr>
        <w:t xml:space="preserve"> . . . </w:t>
      </w:r>
    </w:p>
    <w:p w14:paraId="4E664247" w14:textId="77777777" w:rsidR="00856966" w:rsidRDefault="0013507C" w:rsidP="00856966">
      <w:pPr>
        <w:spacing w:after="160" w:line="259" w:lineRule="auto"/>
        <w:ind w:left="1080"/>
        <w:contextualSpacing/>
        <w:rPr>
          <w:rFonts w:ascii="Calibri" w:eastAsia="Calibri" w:hAnsi="Calibri" w:cs="Calibri"/>
          <w:sz w:val="22"/>
          <w:szCs w:val="22"/>
          <w:lang w:val="en-IN" w:eastAsia="en-IN" w:bidi="ml-IN"/>
        </w:rPr>
      </w:pPr>
      <w:r>
        <w:rPr>
          <w:rFonts w:ascii="Calibri" w:eastAsia="Calibri" w:hAnsi="Calibri" w:cs="Calibri"/>
          <w:sz w:val="22"/>
          <w:szCs w:val="22"/>
          <w:lang w:val="en-IN" w:eastAsia="en-IN" w:bidi="ml-IN"/>
        </w:rPr>
        <w:t>define('FS_METHOD', 'direct');</w:t>
      </w:r>
    </w:p>
    <w:p w14:paraId="440982CC" w14:textId="77777777" w:rsidR="00856966" w:rsidRDefault="0013507C" w:rsidP="00856966">
      <w:pPr>
        <w:spacing w:after="160" w:line="259" w:lineRule="auto"/>
        <w:rPr>
          <w:rFonts w:eastAsia="Calibri"/>
          <w:b/>
          <w:noProof/>
          <w:sz w:val="28"/>
          <w:szCs w:val="28"/>
        </w:rPr>
      </w:pPr>
      <w:r w:rsidRPr="00606870">
        <w:rPr>
          <w:rFonts w:eastAsia="Calibri"/>
          <w:b/>
          <w:sz w:val="28"/>
          <w:szCs w:val="28"/>
          <w:lang w:val="en-IN" w:eastAsia="en-IN" w:bidi="ml-IN"/>
        </w:rPr>
        <w:t>Output:</w:t>
      </w:r>
      <w:r w:rsidRPr="00606870">
        <w:rPr>
          <w:rFonts w:eastAsia="Calibri"/>
          <w:b/>
          <w:noProof/>
          <w:sz w:val="28"/>
          <w:szCs w:val="28"/>
        </w:rPr>
        <w:t xml:space="preserve"> </w:t>
      </w:r>
    </w:p>
    <w:p w14:paraId="3BEBA041" w14:textId="77777777" w:rsidR="00856966" w:rsidRDefault="0013507C" w:rsidP="00856966">
      <w:pPr>
        <w:spacing w:after="160" w:line="259" w:lineRule="auto"/>
        <w:rPr>
          <w:rFonts w:eastAsia="Calibri"/>
          <w:b/>
          <w:noProof/>
          <w:sz w:val="28"/>
          <w:szCs w:val="28"/>
        </w:rPr>
      </w:pPr>
      <w:r>
        <w:rPr>
          <w:rFonts w:eastAsia="Calibri"/>
          <w:b/>
          <w:noProof/>
          <w:sz w:val="28"/>
          <w:szCs w:val="28"/>
        </w:rPr>
        <w:t xml:space="preserve">            </w:t>
      </w:r>
      <w:r>
        <w:rPr>
          <w:b/>
          <w:noProof/>
          <w:sz w:val="28"/>
          <w:szCs w:val="28"/>
        </w:rPr>
        <w:drawing>
          <wp:inline distT="0" distB="0" distL="0" distR="0" wp14:anchorId="1409E611" wp14:editId="5ACBD152">
            <wp:extent cx="3705225" cy="857250"/>
            <wp:effectExtent l="19050" t="0" r="9525" b="0"/>
            <wp:docPr id="3508760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6042" name="Picture 3"/>
                    <pic:cNvPicPr>
                      <a:picLocks noChangeAspect="1" noChangeArrowheads="1"/>
                    </pic:cNvPicPr>
                  </pic:nvPicPr>
                  <pic:blipFill>
                    <a:blip r:embed="rId162"/>
                    <a:stretch>
                      <a:fillRect/>
                    </a:stretch>
                  </pic:blipFill>
                  <pic:spPr bwMode="auto">
                    <a:xfrm>
                      <a:off x="0" y="0"/>
                      <a:ext cx="3705225" cy="857250"/>
                    </a:xfrm>
                    <a:prstGeom prst="rect">
                      <a:avLst/>
                    </a:prstGeom>
                    <a:noFill/>
                    <a:ln w="9525">
                      <a:noFill/>
                      <a:miter lim="800000"/>
                      <a:headEnd/>
                      <a:tailEnd/>
                    </a:ln>
                  </pic:spPr>
                </pic:pic>
              </a:graphicData>
            </a:graphic>
          </wp:inline>
        </w:drawing>
      </w:r>
    </w:p>
    <w:p w14:paraId="596FB6C7" w14:textId="77777777" w:rsidR="00856966" w:rsidRPr="00606870" w:rsidRDefault="0013507C" w:rsidP="00856966">
      <w:pPr>
        <w:spacing w:after="160" w:line="259" w:lineRule="auto"/>
        <w:rPr>
          <w:rFonts w:ascii="Calibri" w:eastAsia="Calibri" w:hAnsi="Calibri" w:cs="Calibri"/>
          <w:sz w:val="22"/>
          <w:szCs w:val="22"/>
          <w:lang w:val="en-IN" w:eastAsia="en-IN" w:bidi="ml-IN"/>
        </w:rPr>
      </w:pPr>
      <w:r>
        <w:rPr>
          <w:rFonts w:ascii="Calibri" w:eastAsia="Calibri" w:hAnsi="Calibri" w:cs="Calibri"/>
          <w:sz w:val="22"/>
          <w:szCs w:val="22"/>
          <w:lang w:val="en-IN" w:eastAsia="en-IN" w:bidi="ml-IN"/>
        </w:rPr>
        <w:t xml:space="preserve">                 </w:t>
      </w:r>
      <w:r w:rsidRPr="00606870">
        <w:rPr>
          <w:rFonts w:eastAsia="Calibri"/>
          <w:sz w:val="28"/>
          <w:szCs w:val="28"/>
          <w:lang w:val="en-IN" w:eastAsia="en-IN" w:bidi="ml-IN"/>
        </w:rPr>
        <w:t>Save and close the file when you are finished.</w:t>
      </w:r>
    </w:p>
    <w:p w14:paraId="2DC3CFFA" w14:textId="77777777" w:rsidR="00856966" w:rsidRPr="00836BC0" w:rsidRDefault="0013507C" w:rsidP="00856966">
      <w:pPr>
        <w:spacing w:after="160" w:line="259" w:lineRule="auto"/>
        <w:rPr>
          <w:sz w:val="28"/>
          <w:szCs w:val="28"/>
          <w:lang w:val="en-IN" w:eastAsia="en-IN" w:bidi="ml-IN"/>
        </w:rPr>
      </w:pPr>
      <w:r>
        <w:rPr>
          <w:b/>
          <w:sz w:val="28"/>
          <w:szCs w:val="28"/>
          <w:lang w:val="en-IN" w:eastAsia="en-IN" w:bidi="ml-IN"/>
        </w:rPr>
        <w:t>Step 4</w:t>
      </w:r>
      <w:r w:rsidRPr="00343481">
        <w:rPr>
          <w:sz w:val="28"/>
          <w:szCs w:val="28"/>
          <w:lang w:val="en-IN" w:eastAsia="en-IN" w:bidi="ml-IN"/>
        </w:rPr>
        <w:t xml:space="preserve">: </w:t>
      </w:r>
      <w:r w:rsidRPr="00836BC0">
        <w:rPr>
          <w:rFonts w:eastAsia="Calibri"/>
          <w:sz w:val="28"/>
          <w:szCs w:val="28"/>
          <w:lang w:val="en-IN" w:eastAsia="en-IN" w:bidi="ml-IN"/>
        </w:rPr>
        <w:t xml:space="preserve">Restart the web server and </w:t>
      </w:r>
      <w:proofErr w:type="spellStart"/>
      <w:r w:rsidRPr="00836BC0">
        <w:rPr>
          <w:rFonts w:eastAsia="Calibri"/>
          <w:sz w:val="28"/>
          <w:szCs w:val="28"/>
          <w:lang w:val="en-IN" w:eastAsia="en-IN" w:bidi="ml-IN"/>
        </w:rPr>
        <w:t>mysql</w:t>
      </w:r>
      <w:proofErr w:type="spellEnd"/>
      <w:r w:rsidRPr="00836BC0">
        <w:rPr>
          <w:rFonts w:eastAsia="Calibri"/>
          <w:sz w:val="28"/>
          <w:szCs w:val="28"/>
          <w:lang w:val="en-IN" w:eastAsia="en-IN" w:bidi="ml-IN"/>
        </w:rPr>
        <w:t xml:space="preserve"> service</w:t>
      </w:r>
    </w:p>
    <w:p w14:paraId="4C0E81F0" w14:textId="77777777" w:rsidR="00856966" w:rsidRPr="00606870" w:rsidRDefault="0013507C" w:rsidP="00856966">
      <w:pPr>
        <w:spacing w:after="160" w:line="259" w:lineRule="auto"/>
        <w:rPr>
          <w:rFonts w:eastAsia="Calibri"/>
          <w:sz w:val="28"/>
          <w:szCs w:val="28"/>
          <w:lang w:val="en-IN" w:eastAsia="en-IN" w:bidi="ml-IN"/>
        </w:rPr>
      </w:pPr>
      <w:r>
        <w:rPr>
          <w:rFonts w:eastAsia="Calibri"/>
          <w:sz w:val="28"/>
          <w:szCs w:val="28"/>
          <w:lang w:val="en-IN" w:eastAsia="en-IN" w:bidi="ml-IN"/>
        </w:rPr>
        <w:t xml:space="preserve">               </w:t>
      </w:r>
      <w:r w:rsidRPr="00606870">
        <w:rPr>
          <w:rFonts w:eastAsia="Calibri"/>
          <w:sz w:val="28"/>
          <w:szCs w:val="28"/>
          <w:lang w:val="en-IN" w:eastAsia="en-IN" w:bidi="ml-IN"/>
        </w:rPr>
        <w:t>Syntax: $</w:t>
      </w:r>
      <w:proofErr w:type="spellStart"/>
      <w:r w:rsidRPr="00606870">
        <w:rPr>
          <w:rFonts w:eastAsia="Calibri"/>
          <w:sz w:val="28"/>
          <w:szCs w:val="28"/>
          <w:lang w:val="en-IN" w:eastAsia="en-IN" w:bidi="ml-IN"/>
        </w:rPr>
        <w:t>sudosystemctl</w:t>
      </w:r>
      <w:proofErr w:type="spellEnd"/>
      <w:r w:rsidRPr="00606870">
        <w:rPr>
          <w:rFonts w:eastAsia="Calibri"/>
          <w:sz w:val="28"/>
          <w:szCs w:val="28"/>
          <w:lang w:val="en-IN" w:eastAsia="en-IN" w:bidi="ml-IN"/>
        </w:rPr>
        <w:t xml:space="preserve"> restart apache2.service </w:t>
      </w:r>
    </w:p>
    <w:p w14:paraId="639B9F0A" w14:textId="77777777" w:rsidR="00856966" w:rsidRPr="009D5C60" w:rsidRDefault="0013507C" w:rsidP="00856966">
      <w:pPr>
        <w:spacing w:after="160" w:line="259" w:lineRule="auto"/>
        <w:ind w:left="1080"/>
        <w:contextualSpacing/>
        <w:rPr>
          <w:rFonts w:eastAsia="Calibri"/>
          <w:sz w:val="28"/>
          <w:szCs w:val="28"/>
          <w:lang w:val="en-IN" w:eastAsia="en-IN" w:bidi="ml-IN"/>
        </w:rPr>
      </w:pPr>
      <w:r w:rsidRPr="009D5C60">
        <w:rPr>
          <w:rFonts w:eastAsia="Calibri"/>
          <w:sz w:val="28"/>
          <w:szCs w:val="28"/>
          <w:lang w:val="en-IN" w:eastAsia="en-IN" w:bidi="ml-IN"/>
        </w:rPr>
        <w:t xml:space="preserve">$ </w:t>
      </w:r>
      <w:proofErr w:type="spellStart"/>
      <w:r w:rsidRPr="009D5C60">
        <w:rPr>
          <w:rFonts w:eastAsia="Calibri"/>
          <w:sz w:val="28"/>
          <w:szCs w:val="28"/>
          <w:lang w:val="en-IN" w:eastAsia="en-IN" w:bidi="ml-IN"/>
        </w:rPr>
        <w:t>sudosystemctl</w:t>
      </w:r>
      <w:proofErr w:type="spellEnd"/>
      <w:r w:rsidRPr="009D5C60">
        <w:rPr>
          <w:rFonts w:eastAsia="Calibri"/>
          <w:sz w:val="28"/>
          <w:szCs w:val="28"/>
          <w:lang w:val="en-IN" w:eastAsia="en-IN" w:bidi="ml-IN"/>
        </w:rPr>
        <w:t xml:space="preserve"> restart </w:t>
      </w:r>
      <w:proofErr w:type="spellStart"/>
      <w:r w:rsidRPr="009D5C60">
        <w:rPr>
          <w:rFonts w:eastAsia="Calibri"/>
          <w:sz w:val="28"/>
          <w:szCs w:val="28"/>
          <w:lang w:val="en-IN" w:eastAsia="en-IN" w:bidi="ml-IN"/>
        </w:rPr>
        <w:t>mysql.service</w:t>
      </w:r>
      <w:proofErr w:type="spellEnd"/>
    </w:p>
    <w:p w14:paraId="64312E14" w14:textId="77777777" w:rsidR="00856966" w:rsidRDefault="0013507C" w:rsidP="00856966">
      <w:pPr>
        <w:spacing w:after="160" w:line="259" w:lineRule="auto"/>
        <w:rPr>
          <w:rFonts w:eastAsia="Calibri"/>
          <w:b/>
          <w:sz w:val="28"/>
          <w:szCs w:val="28"/>
          <w:lang w:val="en-IN" w:eastAsia="en-IN" w:bidi="ml-IN"/>
        </w:rPr>
      </w:pPr>
      <w:r w:rsidRPr="00EA7660">
        <w:rPr>
          <w:rFonts w:eastAsia="Calibri"/>
          <w:b/>
          <w:sz w:val="28"/>
          <w:szCs w:val="28"/>
          <w:lang w:val="en-IN" w:eastAsia="en-IN" w:bidi="ml-IN"/>
        </w:rPr>
        <w:t>Output:</w:t>
      </w:r>
    </w:p>
    <w:p w14:paraId="4DC1A13D" w14:textId="77777777" w:rsidR="00856966" w:rsidRPr="00421448" w:rsidRDefault="0013507C" w:rsidP="00856966">
      <w:pPr>
        <w:spacing w:after="160" w:line="259" w:lineRule="auto"/>
        <w:rPr>
          <w:rFonts w:eastAsia="Calibri"/>
          <w:b/>
          <w:sz w:val="28"/>
          <w:szCs w:val="28"/>
          <w:lang w:val="en-IN" w:eastAsia="en-IN" w:bidi="ml-IN"/>
        </w:rPr>
      </w:pPr>
      <w:r w:rsidRPr="00EA7660">
        <w:rPr>
          <w:b/>
          <w:noProof/>
          <w:sz w:val="28"/>
          <w:szCs w:val="28"/>
        </w:rPr>
        <w:lastRenderedPageBreak/>
        <w:drawing>
          <wp:inline distT="0" distB="0" distL="0" distR="0" wp14:anchorId="582A2B00" wp14:editId="64C094A3">
            <wp:extent cx="6372213" cy="1162050"/>
            <wp:effectExtent l="19050" t="0" r="0" b="0"/>
            <wp:docPr id="206609912" name="Picture 37" descr="C:\Users\Student\AppData\Local\Temp\Rar$DI16.709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09912" name="Picture 22" descr="C:\Users\Student\AppData\Local\Temp\Rar$DI16.7094\7.png"/>
                    <pic:cNvPicPr>
                      <a:picLocks noChangeAspect="1" noChangeArrowheads="1"/>
                    </pic:cNvPicPr>
                  </pic:nvPicPr>
                  <pic:blipFill>
                    <a:blip r:embed="rId163">
                      <a:extLst>
                        <a:ext uri="{28A0092B-C50C-407E-A947-70E740481C1C}">
                          <a14:useLocalDpi xmlns:a14="http://schemas.microsoft.com/office/drawing/2010/main" val="0"/>
                        </a:ext>
                      </a:extLst>
                    </a:blip>
                    <a:srcRect l="1496" t="73815" r="-1496" b="-73815"/>
                    <a:stretch>
                      <a:fillRect/>
                    </a:stretch>
                  </pic:blipFill>
                  <pic:spPr bwMode="auto">
                    <a:xfrm>
                      <a:off x="0" y="0"/>
                      <a:ext cx="6380062" cy="1163481"/>
                    </a:xfrm>
                    <a:prstGeom prst="rect">
                      <a:avLst/>
                    </a:prstGeom>
                    <a:noFill/>
                    <a:ln>
                      <a:noFill/>
                    </a:ln>
                  </pic:spPr>
                </pic:pic>
              </a:graphicData>
            </a:graphic>
          </wp:inline>
        </w:drawing>
      </w:r>
      <w:r>
        <w:rPr>
          <w:b/>
          <w:sz w:val="28"/>
          <w:szCs w:val="28"/>
          <w:lang w:val="en-IN" w:eastAsia="en-IN" w:bidi="ml-IN"/>
        </w:rPr>
        <w:t>Step 5</w:t>
      </w:r>
      <w:r w:rsidRPr="00343481">
        <w:rPr>
          <w:sz w:val="28"/>
          <w:szCs w:val="28"/>
          <w:lang w:val="en-IN" w:eastAsia="en-IN" w:bidi="ml-IN"/>
        </w:rPr>
        <w:t xml:space="preserve">: </w:t>
      </w:r>
      <w:r w:rsidRPr="009D5C60">
        <w:rPr>
          <w:rFonts w:eastAsia="Calibri"/>
          <w:sz w:val="28"/>
          <w:szCs w:val="28"/>
          <w:lang w:val="en-IN" w:eastAsia="en-IN" w:bidi="ml-IN"/>
        </w:rPr>
        <w:t>Completing the Installation Through the Web Interface</w:t>
      </w:r>
    </w:p>
    <w:p w14:paraId="18537130" w14:textId="77777777" w:rsidR="00856966" w:rsidRDefault="0013507C" w:rsidP="00856966">
      <w:pPr>
        <w:spacing w:after="160" w:line="259" w:lineRule="auto"/>
        <w:rPr>
          <w:rFonts w:eastAsia="Calibri"/>
          <w:lang w:val="en-IN" w:eastAsia="en-IN" w:bidi="ml-IN"/>
        </w:rPr>
      </w:pPr>
      <w:r w:rsidRPr="009D5C60">
        <w:rPr>
          <w:rFonts w:eastAsia="Calibri"/>
          <w:sz w:val="28"/>
          <w:szCs w:val="28"/>
          <w:lang w:val="en-IN" w:eastAsia="en-IN" w:bidi="ml-IN"/>
        </w:rPr>
        <w:t xml:space="preserve"> </w:t>
      </w:r>
      <w:r w:rsidRPr="00836BC0">
        <w:rPr>
          <w:rFonts w:eastAsia="Calibri"/>
          <w:lang w:val="en-IN" w:eastAsia="en-IN" w:bidi="ml-IN"/>
        </w:rPr>
        <w:t xml:space="preserve">The server configuration is complete, you can complete the installation through the web </w:t>
      </w:r>
      <w:proofErr w:type="spellStart"/>
      <w:r w:rsidRPr="00836BC0">
        <w:rPr>
          <w:rFonts w:eastAsia="Calibri"/>
          <w:lang w:val="en-IN" w:eastAsia="en-IN" w:bidi="ml-IN"/>
        </w:rPr>
        <w:t>interface.In</w:t>
      </w:r>
      <w:proofErr w:type="spellEnd"/>
      <w:r w:rsidRPr="00836BC0">
        <w:rPr>
          <w:rFonts w:eastAsia="Calibri"/>
          <w:lang w:val="en-IN" w:eastAsia="en-IN" w:bidi="ml-IN"/>
        </w:rPr>
        <w:t xml:space="preserve"> your web browser, navigate to your server’s domain name or public IP address</w:t>
      </w:r>
    </w:p>
    <w:p w14:paraId="5429F19D" w14:textId="77777777" w:rsidR="00856966" w:rsidRPr="00836BC0" w:rsidRDefault="0013507C" w:rsidP="00856966">
      <w:pPr>
        <w:spacing w:after="160" w:line="259" w:lineRule="auto"/>
        <w:rPr>
          <w:rFonts w:eastAsia="Calibri"/>
          <w:lang w:val="en-IN" w:eastAsia="en-IN" w:bidi="ml-IN"/>
        </w:rPr>
      </w:pPr>
      <w:r w:rsidRPr="00EA7660">
        <w:rPr>
          <w:rFonts w:eastAsia="Calibri"/>
          <w:b/>
          <w:sz w:val="28"/>
          <w:szCs w:val="28"/>
          <w:lang w:val="en-IN" w:eastAsia="en-IN" w:bidi="ml-IN"/>
        </w:rPr>
        <w:t>Output:</w:t>
      </w:r>
    </w:p>
    <w:p w14:paraId="6826F032" w14:textId="77777777" w:rsidR="00856966" w:rsidRDefault="0013507C" w:rsidP="00856966">
      <w:pPr>
        <w:spacing w:after="160" w:line="259" w:lineRule="auto"/>
        <w:rPr>
          <w:rFonts w:eastAsia="Calibri"/>
          <w:b/>
          <w:sz w:val="28"/>
          <w:szCs w:val="28"/>
          <w:lang w:val="en-IN" w:eastAsia="en-IN" w:bidi="ml-IN"/>
        </w:rPr>
      </w:pPr>
      <w:r w:rsidRPr="00836BC0">
        <w:rPr>
          <w:b/>
          <w:noProof/>
          <w:sz w:val="28"/>
          <w:szCs w:val="28"/>
        </w:rPr>
        <w:drawing>
          <wp:inline distT="0" distB="0" distL="0" distR="0" wp14:anchorId="4B1311CC" wp14:editId="359E9E1F">
            <wp:extent cx="1095518" cy="2115820"/>
            <wp:effectExtent l="19050" t="0" r="9382" b="0"/>
            <wp:docPr id="350876044" name="Picture 45" descr="C:\Users\Student\Downloads\langu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6044" name="Picture 26" descr="C:\Users\Student\Downloads\language.png"/>
                    <pic:cNvPicPr>
                      <a:picLocks noChangeAspect="1" noChangeArrowheads="1"/>
                    </pic:cNvPicPr>
                  </pic:nvPicPr>
                  <pic:blipFill>
                    <a:blip r:embed="rId164" cstate="print">
                      <a:extLst>
                        <a:ext uri="{28A0092B-C50C-407E-A947-70E740481C1C}">
                          <a14:useLocalDpi xmlns:a14="http://schemas.microsoft.com/office/drawing/2010/main" val="0"/>
                        </a:ext>
                      </a:extLst>
                    </a:blip>
                    <a:stretch>
                      <a:fillRect/>
                    </a:stretch>
                  </pic:blipFill>
                  <pic:spPr bwMode="auto">
                    <a:xfrm>
                      <a:off x="0" y="0"/>
                      <a:ext cx="1100949" cy="2126310"/>
                    </a:xfrm>
                    <a:prstGeom prst="rect">
                      <a:avLst/>
                    </a:prstGeom>
                    <a:noFill/>
                    <a:ln>
                      <a:noFill/>
                    </a:ln>
                  </pic:spPr>
                </pic:pic>
              </a:graphicData>
            </a:graphic>
          </wp:inline>
        </w:drawing>
      </w:r>
      <w:r w:rsidRPr="00836BC0">
        <w:rPr>
          <w:b/>
          <w:noProof/>
          <w:sz w:val="28"/>
          <w:szCs w:val="28"/>
        </w:rPr>
        <w:drawing>
          <wp:inline distT="0" distB="0" distL="0" distR="0" wp14:anchorId="2124CB07" wp14:editId="1B8D9520">
            <wp:extent cx="3286125" cy="1688703"/>
            <wp:effectExtent l="19050" t="0" r="9525" b="0"/>
            <wp:docPr id="350876047" name="Picture 38" descr="C:\Users\Student\Downloads\Screenshot from 2022-06-13 16-4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6047" name="Picture 23" descr="C:\Users\Student\Downloads\Screenshot from 2022-06-13 16-42-24.png"/>
                    <pic:cNvPicPr>
                      <a:picLocks noChangeAspect="1" noChangeArrowheads="1"/>
                    </pic:cNvPicPr>
                  </pic:nvPicPr>
                  <pic:blipFill>
                    <a:blip r:embed="rId165" cstate="print">
                      <a:extLst>
                        <a:ext uri="{28A0092B-C50C-407E-A947-70E740481C1C}">
                          <a14:useLocalDpi xmlns:a14="http://schemas.microsoft.com/office/drawing/2010/main" val="0"/>
                        </a:ext>
                      </a:extLst>
                    </a:blip>
                    <a:srcRect l="2992" t="12713" r="1263" b="-225"/>
                    <a:stretch>
                      <a:fillRect/>
                    </a:stretch>
                  </pic:blipFill>
                  <pic:spPr bwMode="auto">
                    <a:xfrm>
                      <a:off x="0" y="0"/>
                      <a:ext cx="3295533" cy="1693537"/>
                    </a:xfrm>
                    <a:prstGeom prst="rect">
                      <a:avLst/>
                    </a:prstGeom>
                    <a:noFill/>
                    <a:ln>
                      <a:noFill/>
                    </a:ln>
                    <a:extLst>
                      <a:ext uri="{53640926-AAD7-44D8-BBD7-CCE9431645EC}">
                        <a14:shadowObscured xmlns:a14="http://schemas.microsoft.com/office/drawing/2010/main"/>
                      </a:ext>
                    </a:extLst>
                  </pic:spPr>
                </pic:pic>
              </a:graphicData>
            </a:graphic>
          </wp:inline>
        </w:drawing>
      </w:r>
    </w:p>
    <w:p w14:paraId="38D9980A" w14:textId="77777777" w:rsidR="00856966" w:rsidRDefault="00856966" w:rsidP="00856966">
      <w:pPr>
        <w:spacing w:after="160" w:line="259" w:lineRule="auto"/>
        <w:rPr>
          <w:rFonts w:eastAsia="Calibri"/>
          <w:b/>
          <w:sz w:val="28"/>
          <w:szCs w:val="28"/>
          <w:lang w:val="en-IN" w:eastAsia="en-IN" w:bidi="ml-IN"/>
        </w:rPr>
      </w:pPr>
    </w:p>
    <w:p w14:paraId="0EAA845D" w14:textId="77777777" w:rsidR="00856966" w:rsidRDefault="0013507C" w:rsidP="00856966">
      <w:pPr>
        <w:spacing w:after="160" w:line="259" w:lineRule="auto"/>
        <w:rPr>
          <w:rFonts w:eastAsia="Calibri"/>
          <w:b/>
          <w:sz w:val="28"/>
          <w:szCs w:val="28"/>
          <w:lang w:val="en-IN" w:eastAsia="en-IN" w:bidi="ml-IN"/>
        </w:rPr>
      </w:pPr>
      <w:r w:rsidRPr="00836BC0">
        <w:rPr>
          <w:b/>
          <w:noProof/>
          <w:sz w:val="28"/>
          <w:szCs w:val="28"/>
        </w:rPr>
        <w:drawing>
          <wp:inline distT="0" distB="0" distL="0" distR="0" wp14:anchorId="219EAE57" wp14:editId="5F92FE8B">
            <wp:extent cx="3254594" cy="1849004"/>
            <wp:effectExtent l="19050" t="0" r="2956" b="0"/>
            <wp:docPr id="350876050" name="Picture 44" descr="C:\Users\Student\Downloads\fro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6050" name="Picture 25" descr="C:\Users\Student\Downloads\front2.png"/>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3272693" cy="1859287"/>
                    </a:xfrm>
                    <a:prstGeom prst="rect">
                      <a:avLst/>
                    </a:prstGeom>
                    <a:noFill/>
                    <a:ln>
                      <a:noFill/>
                    </a:ln>
                  </pic:spPr>
                </pic:pic>
              </a:graphicData>
            </a:graphic>
          </wp:inline>
        </w:drawing>
      </w:r>
    </w:p>
    <w:p w14:paraId="3EA49743" w14:textId="77777777" w:rsidR="00856966" w:rsidRDefault="00856966" w:rsidP="00856966">
      <w:pPr>
        <w:spacing w:after="160" w:line="259" w:lineRule="auto"/>
        <w:rPr>
          <w:rFonts w:eastAsia="Calibri"/>
          <w:b/>
          <w:sz w:val="28"/>
          <w:szCs w:val="28"/>
          <w:lang w:val="en-IN" w:eastAsia="en-IN" w:bidi="ml-IN"/>
        </w:rPr>
      </w:pPr>
    </w:p>
    <w:p w14:paraId="75C987E8" w14:textId="67E62D7B" w:rsidR="00227C7D" w:rsidRPr="003502B2" w:rsidRDefault="0013507C" w:rsidP="003502B2">
      <w:pPr>
        <w:spacing w:after="160" w:line="259" w:lineRule="auto"/>
        <w:rPr>
          <w:rFonts w:eastAsia="Calibri"/>
          <w:b/>
          <w:sz w:val="28"/>
          <w:szCs w:val="28"/>
          <w:lang w:val="en-IN" w:eastAsia="en-IN" w:bidi="ml-IN"/>
        </w:rPr>
      </w:pPr>
      <w:r w:rsidRPr="00836BC0">
        <w:rPr>
          <w:b/>
          <w:noProof/>
          <w:sz w:val="28"/>
          <w:szCs w:val="28"/>
        </w:rPr>
        <w:drawing>
          <wp:inline distT="0" distB="0" distL="0" distR="0" wp14:anchorId="253C0A84" wp14:editId="0B6C32A3">
            <wp:extent cx="3676015" cy="2182108"/>
            <wp:effectExtent l="0" t="0" r="635" b="0"/>
            <wp:docPr id="350876051" name="Picture 43" descr="C:\Users\Student\Downloads\Screenshot from 2022-06-13 16-4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76051" name="Picture 24" descr="C:\Users\Student\Downloads\Screenshot from 2022-06-13 16-43-09.png"/>
                    <pic:cNvPicPr>
                      <a:picLocks noChangeAspect="1" noChangeArrowheads="1"/>
                    </pic:cNvPicPr>
                  </pic:nvPicPr>
                  <pic:blipFill>
                    <a:blip r:embed="rId167" cstate="print">
                      <a:extLst>
                        <a:ext uri="{28A0092B-C50C-407E-A947-70E740481C1C}">
                          <a14:useLocalDpi xmlns:a14="http://schemas.microsoft.com/office/drawing/2010/main" val="0"/>
                        </a:ext>
                      </a:extLst>
                    </a:blip>
                    <a:srcRect l="-1329" t="10642" r="13896" b="-2956"/>
                    <a:stretch>
                      <a:fillRect/>
                    </a:stretch>
                  </pic:blipFill>
                  <pic:spPr bwMode="auto">
                    <a:xfrm>
                      <a:off x="0" y="0"/>
                      <a:ext cx="3677119" cy="2182763"/>
                    </a:xfrm>
                    <a:prstGeom prst="rect">
                      <a:avLst/>
                    </a:prstGeom>
                    <a:noFill/>
                    <a:ln>
                      <a:noFill/>
                    </a:ln>
                    <a:extLst>
                      <a:ext uri="{53640926-AAD7-44D8-BBD7-CCE9431645EC}">
                        <a14:shadowObscured xmlns:a14="http://schemas.microsoft.com/office/drawing/2010/main"/>
                      </a:ext>
                    </a:extLst>
                  </pic:spPr>
                </pic:pic>
              </a:graphicData>
            </a:graphic>
          </wp:inline>
        </w:drawing>
      </w:r>
    </w:p>
    <w:p w14:paraId="4F6FC165" w14:textId="7FDDDC34" w:rsidR="00D65AE4" w:rsidRDefault="00884F8D">
      <w:pPr>
        <w:pBdr>
          <w:top w:val="single" w:sz="8" w:space="2" w:color="000001"/>
        </w:pBdr>
        <w:spacing w:after="160" w:line="259" w:lineRule="auto"/>
        <w:rPr>
          <w:rFonts w:ascii="Calibri" w:eastAsia="Calibri" w:hAnsi="Calibri" w:cs="Calibri"/>
          <w:color w:val="00000A"/>
          <w:sz w:val="22"/>
          <w:szCs w:val="22"/>
          <w:lang w:val="en-IN" w:bidi="ml-IN"/>
        </w:rPr>
      </w:pPr>
      <w:r>
        <w:rPr>
          <w:noProof/>
        </w:rPr>
        <w:lastRenderedPageBreak/>
        <mc:AlternateContent>
          <mc:Choice Requires="wps">
            <w:drawing>
              <wp:anchor distT="0" distB="0" distL="114300" distR="114300" simplePos="0" relativeHeight="251721728" behindDoc="0" locked="0" layoutInCell="1" allowOverlap="1" wp14:anchorId="50DF5208" wp14:editId="6175D0F3">
                <wp:simplePos x="0" y="0"/>
                <wp:positionH relativeFrom="column">
                  <wp:posOffset>3911600</wp:posOffset>
                </wp:positionH>
                <wp:positionV relativeFrom="paragraph">
                  <wp:posOffset>228600</wp:posOffset>
                </wp:positionV>
                <wp:extent cx="2360295" cy="1588770"/>
                <wp:effectExtent l="12065" t="11430" r="8890" b="9525"/>
                <wp:wrapSquare wrapText="bothSides"/>
                <wp:docPr id="154727404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295" cy="1588770"/>
                        </a:xfrm>
                        <a:prstGeom prst="rect">
                          <a:avLst/>
                        </a:prstGeom>
                        <a:solidFill>
                          <a:srgbClr val="FFFFFF"/>
                        </a:solidFill>
                        <a:ln w="12573">
                          <a:solidFill>
                            <a:srgbClr val="C0504D"/>
                          </a:solidFill>
                          <a:miter lim="800000"/>
                          <a:headEnd type="none" w="sm" len="sm"/>
                          <a:tailEnd type="none" w="sm" len="sm"/>
                        </a:ln>
                      </wps:spPr>
                      <wps:txbx>
                        <w:txbxContent>
                          <w:p w14:paraId="6AC534CF" w14:textId="77777777" w:rsidR="00D65AE4" w:rsidRDefault="00D65AE4">
                            <w:pPr>
                              <w:spacing w:after="160"/>
                            </w:pPr>
                          </w:p>
                          <w:p w14:paraId="2A87E249" w14:textId="77777777" w:rsidR="00D65AE4" w:rsidRDefault="0013507C">
                            <w:pPr>
                              <w:spacing w:after="160"/>
                            </w:pPr>
                            <w:r>
                              <w:rPr>
                                <w:rFonts w:ascii="Calibri" w:eastAsia="Calibri" w:hAnsi="Calibri" w:cs="Calibri"/>
                                <w:b/>
                                <w:color w:val="000000"/>
                                <w:sz w:val="22"/>
                              </w:rPr>
                              <w:t>Name: Neha Antony</w:t>
                            </w:r>
                          </w:p>
                          <w:p w14:paraId="3A00D260" w14:textId="77777777" w:rsidR="00D65AE4" w:rsidRDefault="0013507C">
                            <w:pPr>
                              <w:spacing w:after="160"/>
                            </w:pPr>
                            <w:r>
                              <w:rPr>
                                <w:rFonts w:ascii="Calibri" w:eastAsia="Calibri" w:hAnsi="Calibri" w:cs="Calibri"/>
                                <w:b/>
                                <w:color w:val="000000"/>
                                <w:sz w:val="22"/>
                              </w:rPr>
                              <w:t>Roll No:23</w:t>
                            </w:r>
                          </w:p>
                          <w:p w14:paraId="4C938E22" w14:textId="77777777" w:rsidR="00D65AE4" w:rsidRDefault="0013507C">
                            <w:pPr>
                              <w:spacing w:after="160"/>
                            </w:pPr>
                            <w:r>
                              <w:rPr>
                                <w:rFonts w:ascii="Calibri" w:eastAsia="Calibri" w:hAnsi="Calibri" w:cs="Calibri"/>
                                <w:b/>
                                <w:color w:val="000000"/>
                                <w:sz w:val="22"/>
                              </w:rPr>
                              <w:t>Batch: MCA -B</w:t>
                            </w:r>
                          </w:p>
                          <w:p w14:paraId="53C07F59" w14:textId="77777777" w:rsidR="00D65AE4" w:rsidRDefault="0013507C">
                            <w:pPr>
                              <w:spacing w:after="160"/>
                            </w:pPr>
                            <w:r>
                              <w:rPr>
                                <w:rFonts w:ascii="Calibri" w:eastAsia="Calibri" w:hAnsi="Calibri" w:cs="Calibri"/>
                                <w:b/>
                                <w:color w:val="000000"/>
                                <w:sz w:val="22"/>
                              </w:rPr>
                              <w:t>Date:06-06-2022</w:t>
                            </w:r>
                          </w:p>
                          <w:p w14:paraId="1AE260BC" w14:textId="77777777" w:rsidR="00D65AE4" w:rsidRDefault="00D65AE4">
                            <w:pPr>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0DF5208" id="Text Box 29" o:spid="_x0000_s1054" type="#_x0000_t202" style="position:absolute;margin-left:308pt;margin-top:18pt;width:185.85pt;height:125.1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" strokecolor="#c0504d" strokeweight=".99pt">
                <v:stroke startarrowwidth="narrow" startarrowlength="short" endarrowwidth="narrow" endarrowlength="short"/>
                <v:textbox>
                  <w:txbxContent>
                    <w:p w14:paraId="6AC534CF" w14:textId="77777777" w:rsidR="00D65AE4" w:rsidRDefault="00D65AE4">
                      <w:pPr>
                        <w:spacing w:after="160"/>
                      </w:pPr>
                    </w:p>
                    <w:p w14:paraId="2A87E249" w14:textId="77777777" w:rsidR="00D65AE4" w:rsidRDefault="0013507C">
                      <w:pPr>
                        <w:spacing w:after="160"/>
                      </w:pPr>
                      <w:r>
                        <w:rPr>
                          <w:rFonts w:ascii="Calibri" w:eastAsia="Calibri" w:hAnsi="Calibri" w:cs="Calibri"/>
                          <w:b/>
                          <w:color w:val="000000"/>
                          <w:sz w:val="22"/>
                        </w:rPr>
                        <w:t>Name: Neha Antony</w:t>
                      </w:r>
                    </w:p>
                    <w:p w14:paraId="3A00D260" w14:textId="77777777" w:rsidR="00D65AE4" w:rsidRDefault="0013507C">
                      <w:pPr>
                        <w:spacing w:after="160"/>
                      </w:pPr>
                      <w:r>
                        <w:rPr>
                          <w:rFonts w:ascii="Calibri" w:eastAsia="Calibri" w:hAnsi="Calibri" w:cs="Calibri"/>
                          <w:b/>
                          <w:color w:val="000000"/>
                          <w:sz w:val="22"/>
                        </w:rPr>
                        <w:t>Roll No:23</w:t>
                      </w:r>
                    </w:p>
                    <w:p w14:paraId="4C938E22" w14:textId="77777777" w:rsidR="00D65AE4" w:rsidRDefault="0013507C">
                      <w:pPr>
                        <w:spacing w:after="160"/>
                      </w:pPr>
                      <w:r>
                        <w:rPr>
                          <w:rFonts w:ascii="Calibri" w:eastAsia="Calibri" w:hAnsi="Calibri" w:cs="Calibri"/>
                          <w:b/>
                          <w:color w:val="000000"/>
                          <w:sz w:val="22"/>
                        </w:rPr>
                        <w:t>Batch: MCA -B</w:t>
                      </w:r>
                    </w:p>
                    <w:p w14:paraId="53C07F59" w14:textId="77777777" w:rsidR="00D65AE4" w:rsidRDefault="0013507C">
                      <w:pPr>
                        <w:spacing w:after="160"/>
                      </w:pPr>
                      <w:r>
                        <w:rPr>
                          <w:rFonts w:ascii="Calibri" w:eastAsia="Calibri" w:hAnsi="Calibri" w:cs="Calibri"/>
                          <w:b/>
                          <w:color w:val="000000"/>
                          <w:sz w:val="22"/>
                        </w:rPr>
                        <w:t>Date:06-06-2022</w:t>
                      </w:r>
                    </w:p>
                    <w:p w14:paraId="1AE260BC" w14:textId="77777777" w:rsidR="00D65AE4" w:rsidRDefault="00D65AE4">
                      <w:pPr>
                        <w:spacing w:after="160"/>
                      </w:pPr>
                    </w:p>
                  </w:txbxContent>
                </v:textbox>
                <w10:wrap type="square"/>
              </v:shape>
            </w:pict>
          </mc:Fallback>
        </mc:AlternateContent>
      </w:r>
    </w:p>
    <w:p w14:paraId="0D5B321C" w14:textId="77777777" w:rsidR="00D65AE4" w:rsidRDefault="0013507C">
      <w:pPr>
        <w:spacing w:after="160" w:line="259" w:lineRule="auto"/>
        <w:jc w:val="both"/>
        <w:rPr>
          <w:rFonts w:ascii="Calibri" w:eastAsia="Calibri" w:hAnsi="Calibri" w:cs="Calibri"/>
          <w:b/>
          <w:color w:val="00000A"/>
          <w:sz w:val="28"/>
          <w:szCs w:val="28"/>
          <w:u w:val="single"/>
          <w:lang w:val="en-IN" w:bidi="ml-IN"/>
        </w:rPr>
      </w:pPr>
      <w:r>
        <w:rPr>
          <w:rFonts w:ascii="Calibri" w:eastAsia="Calibri" w:hAnsi="Calibri" w:cs="Calibri"/>
          <w:b/>
          <w:color w:val="C55911"/>
          <w:sz w:val="28"/>
          <w:szCs w:val="28"/>
          <w:u w:val="single"/>
          <w:lang w:val="en-IN" w:bidi="ml-IN"/>
        </w:rPr>
        <w:t>NETWORKING &amp; SYSTEM ADMINISTRATION LAB</w:t>
      </w:r>
    </w:p>
    <w:p w14:paraId="7E9E1DA8" w14:textId="77777777" w:rsidR="00D65AE4" w:rsidRDefault="00D65AE4">
      <w:pPr>
        <w:spacing w:after="160" w:line="259" w:lineRule="auto"/>
        <w:rPr>
          <w:rFonts w:ascii="Calibri" w:eastAsia="Calibri" w:hAnsi="Calibri" w:cs="Calibri"/>
          <w:color w:val="00000A"/>
          <w:sz w:val="22"/>
          <w:szCs w:val="22"/>
          <w:lang w:val="en-IN" w:bidi="ml-IN"/>
        </w:rPr>
      </w:pPr>
    </w:p>
    <w:p w14:paraId="12E4ACCC" w14:textId="3AF31C58" w:rsidR="00D65AE4" w:rsidRDefault="0013507C">
      <w:pPr>
        <w:spacing w:after="160" w:line="259" w:lineRule="auto"/>
        <w:rPr>
          <w:rFonts w:ascii="Calibri" w:eastAsia="Calibri" w:hAnsi="Calibri" w:cs="Calibri"/>
          <w:color w:val="00000A"/>
          <w:sz w:val="22"/>
          <w:szCs w:val="22"/>
          <w:lang w:val="en-IN" w:bidi="ml-IN"/>
        </w:rPr>
      </w:pPr>
      <w:r>
        <w:rPr>
          <w:b/>
          <w:color w:val="00000A"/>
          <w:sz w:val="28"/>
          <w:szCs w:val="28"/>
          <w:u w:val="single"/>
          <w:lang w:val="en-IN" w:bidi="ml-IN"/>
        </w:rPr>
        <w:t xml:space="preserve">Experiment No.: </w:t>
      </w:r>
      <w:r w:rsidR="003502B2">
        <w:rPr>
          <w:b/>
          <w:color w:val="00000A"/>
          <w:sz w:val="28"/>
          <w:szCs w:val="28"/>
          <w:u w:val="single"/>
          <w:lang w:val="en-IN" w:bidi="ml-IN"/>
        </w:rPr>
        <w:t>6</w:t>
      </w:r>
    </w:p>
    <w:p w14:paraId="69C5BDD6" w14:textId="77777777" w:rsidR="00D65AE4" w:rsidRDefault="00D65AE4">
      <w:pPr>
        <w:spacing w:after="160" w:line="259" w:lineRule="auto"/>
        <w:rPr>
          <w:color w:val="00000A"/>
          <w:sz w:val="28"/>
          <w:szCs w:val="28"/>
          <w:lang w:val="en-IN" w:bidi="ml-IN"/>
        </w:rPr>
      </w:pPr>
    </w:p>
    <w:p w14:paraId="6210AFA1" w14:textId="77777777" w:rsidR="00D65AE4" w:rsidRDefault="0013507C">
      <w:pPr>
        <w:spacing w:after="160" w:line="259" w:lineRule="auto"/>
        <w:rPr>
          <w:b/>
          <w:color w:val="00000A"/>
          <w:sz w:val="28"/>
          <w:szCs w:val="28"/>
          <w:u w:val="single"/>
          <w:lang w:val="en-IN" w:bidi="ml-IN"/>
        </w:rPr>
      </w:pPr>
      <w:r>
        <w:rPr>
          <w:b/>
          <w:color w:val="00000A"/>
          <w:sz w:val="28"/>
          <w:szCs w:val="28"/>
          <w:u w:val="single"/>
          <w:lang w:val="en-IN" w:bidi="ml-IN"/>
        </w:rPr>
        <w:t>Aim</w:t>
      </w:r>
    </w:p>
    <w:p w14:paraId="352E9B1D" w14:textId="77777777" w:rsidR="00D65AE4" w:rsidRDefault="0013507C">
      <w:pPr>
        <w:spacing w:after="160" w:line="259" w:lineRule="auto"/>
        <w:rPr>
          <w:color w:val="00000A"/>
          <w:lang w:val="en-IN" w:bidi="ml-IN"/>
        </w:rPr>
      </w:pPr>
      <w:r>
        <w:rPr>
          <w:color w:val="00000A"/>
          <w:lang w:val="en-IN" w:bidi="ml-IN"/>
        </w:rPr>
        <w:t xml:space="preserve">Build and install software from source code, familiarity with make and </w:t>
      </w:r>
      <w:proofErr w:type="spellStart"/>
      <w:r>
        <w:rPr>
          <w:color w:val="00000A"/>
          <w:lang w:val="en-IN" w:bidi="ml-IN"/>
        </w:rPr>
        <w:t>cmake</w:t>
      </w:r>
      <w:proofErr w:type="spellEnd"/>
      <w:r>
        <w:rPr>
          <w:color w:val="00000A"/>
          <w:lang w:val="en-IN" w:bidi="ml-IN"/>
        </w:rPr>
        <w:t xml:space="preserve"> utilities expected.</w:t>
      </w:r>
    </w:p>
    <w:p w14:paraId="58018964" w14:textId="77777777" w:rsidR="00D65AE4" w:rsidRDefault="0013507C">
      <w:pPr>
        <w:spacing w:after="160" w:line="259" w:lineRule="auto"/>
        <w:rPr>
          <w:b/>
          <w:color w:val="00000A"/>
          <w:sz w:val="28"/>
          <w:szCs w:val="28"/>
          <w:u w:val="single"/>
          <w:lang w:val="en-IN" w:bidi="ml-IN"/>
        </w:rPr>
      </w:pPr>
      <w:r>
        <w:rPr>
          <w:b/>
          <w:color w:val="00000A"/>
          <w:sz w:val="28"/>
          <w:szCs w:val="28"/>
          <w:u w:val="single"/>
          <w:lang w:val="en-IN" w:bidi="ml-IN"/>
        </w:rPr>
        <w:t>Procedure</w:t>
      </w:r>
    </w:p>
    <w:p w14:paraId="4E00A3B5" w14:textId="77777777" w:rsidR="00D65AE4" w:rsidRDefault="0013507C">
      <w:pPr>
        <w:numPr>
          <w:ilvl w:val="0"/>
          <w:numId w:val="5"/>
        </w:numPr>
        <w:spacing w:after="160" w:line="259" w:lineRule="auto"/>
        <w:rPr>
          <w:color w:val="00000A"/>
          <w:lang w:val="en-IN" w:bidi="ml-IN"/>
        </w:rPr>
      </w:pPr>
      <w:r>
        <w:rPr>
          <w:color w:val="00000A"/>
          <w:lang w:val="en-IN" w:bidi="ml-IN"/>
        </w:rPr>
        <w:t xml:space="preserve">We can obtain information of a package and its dependencies using the apt command. Doing that for </w:t>
      </w:r>
      <w:proofErr w:type="spellStart"/>
      <w:r>
        <w:rPr>
          <w:color w:val="00000A"/>
          <w:lang w:val="en-IN" w:bidi="ml-IN"/>
        </w:rPr>
        <w:t>cmake</w:t>
      </w:r>
      <w:proofErr w:type="spellEnd"/>
      <w:r>
        <w:rPr>
          <w:color w:val="00000A"/>
          <w:lang w:val="en-IN" w:bidi="ml-IN"/>
        </w:rPr>
        <w:t xml:space="preserve">: </w:t>
      </w:r>
    </w:p>
    <w:p w14:paraId="0995438E" w14:textId="77777777" w:rsidR="00D65AE4" w:rsidRDefault="0013507C">
      <w:pPr>
        <w:spacing w:after="160" w:line="259" w:lineRule="auto"/>
        <w:ind w:left="720"/>
        <w:rPr>
          <w:b/>
          <w:color w:val="00000A"/>
          <w:lang w:val="en-IN" w:bidi="ml-IN"/>
        </w:rPr>
      </w:pPr>
      <w:r>
        <w:rPr>
          <w:color w:val="00000A"/>
          <w:lang w:val="en-IN" w:bidi="ml-IN"/>
        </w:rPr>
        <w:t xml:space="preserve"> </w:t>
      </w:r>
      <w:r>
        <w:rPr>
          <w:b/>
          <w:color w:val="00000A"/>
          <w:lang w:val="en-IN" w:bidi="ml-IN"/>
        </w:rPr>
        <w:t xml:space="preserve">$ apt show </w:t>
      </w:r>
      <w:proofErr w:type="spellStart"/>
      <w:r>
        <w:rPr>
          <w:b/>
          <w:color w:val="00000A"/>
          <w:lang w:val="en-IN" w:bidi="ml-IN"/>
        </w:rPr>
        <w:t>cmake</w:t>
      </w:r>
      <w:proofErr w:type="spellEnd"/>
      <w:r>
        <w:rPr>
          <w:noProof/>
        </w:rPr>
        <w:drawing>
          <wp:anchor distT="0" distB="0" distL="0" distR="0" simplePos="0" relativeHeight="251722752" behindDoc="0" locked="0" layoutInCell="1" allowOverlap="1" wp14:anchorId="225AED4D" wp14:editId="154E6822">
            <wp:simplePos x="0" y="0"/>
            <wp:positionH relativeFrom="column">
              <wp:posOffset>148590</wp:posOffset>
            </wp:positionH>
            <wp:positionV relativeFrom="paragraph">
              <wp:posOffset>307340</wp:posOffset>
            </wp:positionV>
            <wp:extent cx="5593080" cy="2628900"/>
            <wp:effectExtent l="0" t="0" r="0" b="0"/>
            <wp:wrapSquare wrapText="bothSides"/>
            <wp:docPr id="30" name="image6.png"/>
            <wp:cNvGraphicFramePr/>
            <a:graphic xmlns:a="http://schemas.openxmlformats.org/drawingml/2006/main">
              <a:graphicData uri="http://schemas.openxmlformats.org/drawingml/2006/picture">
                <pic:pic xmlns:pic="http://schemas.openxmlformats.org/drawingml/2006/picture">
                  <pic:nvPicPr>
                    <pic:cNvPr id="30" name="image6.png"/>
                    <pic:cNvPicPr/>
                  </pic:nvPicPr>
                  <pic:blipFill>
                    <a:blip r:embed="rId168"/>
                    <a:stretch>
                      <a:fillRect/>
                    </a:stretch>
                  </pic:blipFill>
                  <pic:spPr>
                    <a:xfrm>
                      <a:off x="0" y="0"/>
                      <a:ext cx="5593080" cy="2628900"/>
                    </a:xfrm>
                    <a:prstGeom prst="rect">
                      <a:avLst/>
                    </a:prstGeom>
                  </pic:spPr>
                </pic:pic>
              </a:graphicData>
            </a:graphic>
          </wp:anchor>
        </w:drawing>
      </w:r>
    </w:p>
    <w:p w14:paraId="3E4D482C" w14:textId="77777777" w:rsidR="00D65AE4" w:rsidRDefault="00D65AE4">
      <w:pPr>
        <w:spacing w:after="160" w:line="259" w:lineRule="auto"/>
        <w:rPr>
          <w:rFonts w:ascii="Calibri" w:eastAsia="Calibri" w:hAnsi="Calibri" w:cs="Calibri"/>
          <w:color w:val="00000A"/>
          <w:sz w:val="22"/>
          <w:szCs w:val="22"/>
          <w:lang w:val="en-IN" w:bidi="ml-IN"/>
        </w:rPr>
      </w:pPr>
    </w:p>
    <w:p w14:paraId="35D6928E" w14:textId="77777777" w:rsidR="00D65AE4" w:rsidRDefault="00D65AE4">
      <w:pPr>
        <w:spacing w:after="160" w:line="259" w:lineRule="auto"/>
        <w:rPr>
          <w:rFonts w:ascii="Calibri" w:eastAsia="Calibri" w:hAnsi="Calibri" w:cs="Calibri"/>
          <w:color w:val="00000A"/>
          <w:sz w:val="22"/>
          <w:szCs w:val="22"/>
          <w:lang w:val="en-IN" w:bidi="ml-IN"/>
        </w:rPr>
      </w:pPr>
    </w:p>
    <w:p w14:paraId="03C131DF" w14:textId="77777777" w:rsidR="00D65AE4" w:rsidRDefault="00D65AE4">
      <w:pPr>
        <w:spacing w:after="160" w:line="259" w:lineRule="auto"/>
        <w:ind w:left="360"/>
        <w:rPr>
          <w:color w:val="00000A"/>
          <w:lang w:val="en-IN" w:bidi="ml-IN"/>
        </w:rPr>
      </w:pPr>
    </w:p>
    <w:p w14:paraId="25A2FB26" w14:textId="77777777" w:rsidR="00D65AE4" w:rsidRDefault="00D65AE4">
      <w:pPr>
        <w:spacing w:after="160" w:line="259" w:lineRule="auto"/>
        <w:ind w:left="360"/>
        <w:rPr>
          <w:color w:val="00000A"/>
          <w:lang w:val="en-IN" w:bidi="ml-IN"/>
        </w:rPr>
      </w:pPr>
    </w:p>
    <w:p w14:paraId="7889B10D" w14:textId="77777777" w:rsidR="00D65AE4" w:rsidRDefault="00D65AE4">
      <w:pPr>
        <w:spacing w:after="160" w:line="259" w:lineRule="auto"/>
        <w:ind w:left="360"/>
        <w:rPr>
          <w:color w:val="00000A"/>
          <w:lang w:val="en-IN" w:bidi="ml-IN"/>
        </w:rPr>
      </w:pPr>
    </w:p>
    <w:p w14:paraId="555A2E2A" w14:textId="77777777" w:rsidR="00D65AE4" w:rsidRDefault="00D65AE4">
      <w:pPr>
        <w:spacing w:after="160" w:line="259" w:lineRule="auto"/>
        <w:ind w:left="360"/>
        <w:rPr>
          <w:color w:val="00000A"/>
          <w:lang w:val="en-IN" w:bidi="ml-IN"/>
        </w:rPr>
      </w:pPr>
    </w:p>
    <w:p w14:paraId="7FA9F791" w14:textId="77777777" w:rsidR="00D65AE4" w:rsidRDefault="00D65AE4">
      <w:pPr>
        <w:spacing w:after="160" w:line="259" w:lineRule="auto"/>
        <w:ind w:left="360"/>
        <w:rPr>
          <w:color w:val="00000A"/>
          <w:lang w:val="en-IN" w:bidi="ml-IN"/>
        </w:rPr>
      </w:pPr>
    </w:p>
    <w:p w14:paraId="368B6E9C" w14:textId="77777777" w:rsidR="00D65AE4" w:rsidRDefault="00D65AE4">
      <w:pPr>
        <w:spacing w:after="160" w:line="259" w:lineRule="auto"/>
        <w:ind w:left="360"/>
        <w:rPr>
          <w:color w:val="00000A"/>
          <w:lang w:val="en-IN" w:bidi="ml-IN"/>
        </w:rPr>
      </w:pPr>
    </w:p>
    <w:p w14:paraId="1E1F371B" w14:textId="77777777" w:rsidR="00D65AE4" w:rsidRDefault="00D65AE4">
      <w:pPr>
        <w:spacing w:after="160" w:line="259" w:lineRule="auto"/>
        <w:ind w:left="360"/>
        <w:rPr>
          <w:color w:val="00000A"/>
          <w:lang w:val="en-IN" w:bidi="ml-IN"/>
        </w:rPr>
      </w:pPr>
    </w:p>
    <w:p w14:paraId="2E91D7E2" w14:textId="77777777" w:rsidR="00D65AE4" w:rsidRDefault="00D65AE4">
      <w:pPr>
        <w:spacing w:after="160" w:line="259" w:lineRule="auto"/>
        <w:rPr>
          <w:color w:val="00000A"/>
          <w:lang w:val="en-IN" w:bidi="ml-IN"/>
        </w:rPr>
      </w:pPr>
    </w:p>
    <w:p w14:paraId="2C13C11C" w14:textId="77777777" w:rsidR="00D65AE4" w:rsidRDefault="0013507C">
      <w:pPr>
        <w:numPr>
          <w:ilvl w:val="0"/>
          <w:numId w:val="5"/>
        </w:numPr>
        <w:pBdr>
          <w:top w:val="nil"/>
          <w:left w:val="nil"/>
          <w:bottom w:val="nil"/>
          <w:right w:val="nil"/>
          <w:between w:val="nil"/>
        </w:pBdr>
        <w:spacing w:line="259" w:lineRule="auto"/>
        <w:rPr>
          <w:color w:val="00000A"/>
          <w:lang w:val="en-IN" w:bidi="ml-IN"/>
        </w:rPr>
      </w:pPr>
      <w:r>
        <w:rPr>
          <w:color w:val="00000A"/>
          <w:lang w:val="en-IN" w:bidi="ml-IN"/>
        </w:rPr>
        <w:t xml:space="preserve">To install </w:t>
      </w:r>
      <w:proofErr w:type="spellStart"/>
      <w:r>
        <w:rPr>
          <w:color w:val="00000A"/>
          <w:lang w:val="en-IN" w:bidi="ml-IN"/>
        </w:rPr>
        <w:t>cmake</w:t>
      </w:r>
      <w:proofErr w:type="spellEnd"/>
      <w:r>
        <w:rPr>
          <w:color w:val="00000A"/>
          <w:lang w:val="en-IN" w:bidi="ml-IN"/>
        </w:rPr>
        <w:t xml:space="preserve"> , g++ and make using the apt command, type: </w:t>
      </w:r>
    </w:p>
    <w:p w14:paraId="0CE41801" w14:textId="43D348DC" w:rsidR="00D65AE4" w:rsidRDefault="0013507C">
      <w:pPr>
        <w:pBdr>
          <w:top w:val="nil"/>
          <w:left w:val="nil"/>
          <w:bottom w:val="nil"/>
          <w:right w:val="nil"/>
          <w:between w:val="nil"/>
        </w:pBdr>
        <w:spacing w:after="160" w:line="259" w:lineRule="auto"/>
        <w:ind w:left="720"/>
        <w:rPr>
          <w:b/>
          <w:color w:val="00000A"/>
          <w:lang w:val="en-IN" w:bidi="ml-IN"/>
        </w:rPr>
      </w:pPr>
      <w:r>
        <w:rPr>
          <w:b/>
          <w:color w:val="00000A"/>
          <w:lang w:val="en-IN" w:bidi="ml-IN"/>
        </w:rPr>
        <w:t xml:space="preserve">$ </w:t>
      </w:r>
      <w:proofErr w:type="spellStart"/>
      <w:r>
        <w:rPr>
          <w:b/>
          <w:color w:val="00000A"/>
          <w:lang w:val="en-IN" w:bidi="ml-IN"/>
        </w:rPr>
        <w:t>sudo</w:t>
      </w:r>
      <w:proofErr w:type="spellEnd"/>
      <w:r>
        <w:rPr>
          <w:b/>
          <w:color w:val="00000A"/>
          <w:lang w:val="en-IN" w:bidi="ml-IN"/>
        </w:rPr>
        <w:t xml:space="preserve"> apt install </w:t>
      </w:r>
      <w:proofErr w:type="spellStart"/>
      <w:r>
        <w:rPr>
          <w:b/>
          <w:color w:val="00000A"/>
          <w:lang w:val="en-IN" w:bidi="ml-IN"/>
        </w:rPr>
        <w:t>cmake</w:t>
      </w:r>
      <w:proofErr w:type="spellEnd"/>
      <w:r>
        <w:rPr>
          <w:b/>
          <w:color w:val="00000A"/>
          <w:lang w:val="en-IN" w:bidi="ml-IN"/>
        </w:rPr>
        <w:t xml:space="preserve"> g++ make </w:t>
      </w:r>
    </w:p>
    <w:p w14:paraId="2579A71F" w14:textId="5597E3F1" w:rsidR="00D65AE4" w:rsidRDefault="003502B2">
      <w:pPr>
        <w:spacing w:after="160" w:line="259" w:lineRule="auto"/>
        <w:rPr>
          <w:rFonts w:ascii="Calibri" w:eastAsia="Calibri" w:hAnsi="Calibri" w:cs="Calibri"/>
          <w:color w:val="00000A"/>
          <w:sz w:val="22"/>
          <w:szCs w:val="22"/>
          <w:lang w:val="en-IN" w:bidi="ml-IN"/>
        </w:rPr>
      </w:pPr>
      <w:r>
        <w:rPr>
          <w:noProof/>
        </w:rPr>
        <w:drawing>
          <wp:anchor distT="0" distB="0" distL="0" distR="0" simplePos="0" relativeHeight="251667968" behindDoc="0" locked="0" layoutInCell="1" allowOverlap="1" wp14:anchorId="7BFDACED" wp14:editId="1A0C60B1">
            <wp:simplePos x="0" y="0"/>
            <wp:positionH relativeFrom="column">
              <wp:posOffset>201930</wp:posOffset>
            </wp:positionH>
            <wp:positionV relativeFrom="paragraph">
              <wp:posOffset>67945</wp:posOffset>
            </wp:positionV>
            <wp:extent cx="4648200" cy="2354580"/>
            <wp:effectExtent l="0" t="0" r="0" b="0"/>
            <wp:wrapSquare wrapText="bothSides"/>
            <wp:docPr id="1733613003" name="image2.png"/>
            <wp:cNvGraphicFramePr/>
            <a:graphic xmlns:a="http://schemas.openxmlformats.org/drawingml/2006/main">
              <a:graphicData uri="http://schemas.openxmlformats.org/drawingml/2006/picture">
                <pic:pic xmlns:pic="http://schemas.openxmlformats.org/drawingml/2006/picture">
                  <pic:nvPicPr>
                    <pic:cNvPr id="1733613003" name="image2.png"/>
                    <pic:cNvPicPr/>
                  </pic:nvPicPr>
                  <pic:blipFill>
                    <a:blip r:embed="rId169"/>
                    <a:stretch>
                      <a:fillRect/>
                    </a:stretch>
                  </pic:blipFill>
                  <pic:spPr>
                    <a:xfrm>
                      <a:off x="0" y="0"/>
                      <a:ext cx="4648200" cy="2354580"/>
                    </a:xfrm>
                    <a:prstGeom prst="rect">
                      <a:avLst/>
                    </a:prstGeom>
                  </pic:spPr>
                </pic:pic>
              </a:graphicData>
            </a:graphic>
            <wp14:sizeRelH relativeFrom="margin">
              <wp14:pctWidth>0</wp14:pctWidth>
            </wp14:sizeRelH>
            <wp14:sizeRelV relativeFrom="margin">
              <wp14:pctHeight>0</wp14:pctHeight>
            </wp14:sizeRelV>
          </wp:anchor>
        </w:drawing>
      </w:r>
    </w:p>
    <w:p w14:paraId="470D120C" w14:textId="77777777" w:rsidR="00D65AE4" w:rsidRDefault="00D65AE4">
      <w:pPr>
        <w:spacing w:after="160" w:line="259" w:lineRule="auto"/>
        <w:rPr>
          <w:rFonts w:ascii="Calibri" w:eastAsia="Calibri" w:hAnsi="Calibri" w:cs="Calibri"/>
          <w:color w:val="00000A"/>
          <w:sz w:val="22"/>
          <w:szCs w:val="22"/>
          <w:lang w:val="en-IN" w:bidi="ml-IN"/>
        </w:rPr>
      </w:pPr>
    </w:p>
    <w:p w14:paraId="5B7A42A1" w14:textId="77777777" w:rsidR="00D65AE4" w:rsidRDefault="00D65AE4">
      <w:pPr>
        <w:spacing w:after="160" w:line="259" w:lineRule="auto"/>
        <w:rPr>
          <w:rFonts w:ascii="Calibri" w:eastAsia="Calibri" w:hAnsi="Calibri" w:cs="Calibri"/>
          <w:color w:val="00000A"/>
          <w:sz w:val="22"/>
          <w:szCs w:val="22"/>
          <w:lang w:val="en-IN" w:bidi="ml-IN"/>
        </w:rPr>
      </w:pPr>
    </w:p>
    <w:p w14:paraId="7C5B0662" w14:textId="77777777" w:rsidR="00D65AE4" w:rsidRDefault="00D65AE4">
      <w:pPr>
        <w:spacing w:after="160" w:line="259" w:lineRule="auto"/>
        <w:rPr>
          <w:rFonts w:ascii="Calibri" w:eastAsia="Calibri" w:hAnsi="Calibri" w:cs="Calibri"/>
          <w:color w:val="00000A"/>
          <w:sz w:val="22"/>
          <w:szCs w:val="22"/>
          <w:lang w:val="en-IN" w:bidi="ml-IN"/>
        </w:rPr>
      </w:pPr>
    </w:p>
    <w:p w14:paraId="4B10CD05" w14:textId="77777777" w:rsidR="00D65AE4" w:rsidRDefault="00D65AE4">
      <w:pPr>
        <w:spacing w:after="160" w:line="259" w:lineRule="auto"/>
        <w:rPr>
          <w:rFonts w:ascii="Calibri" w:eastAsia="Calibri" w:hAnsi="Calibri" w:cs="Calibri"/>
          <w:color w:val="00000A"/>
          <w:sz w:val="22"/>
          <w:szCs w:val="22"/>
          <w:lang w:val="en-IN" w:bidi="ml-IN"/>
        </w:rPr>
      </w:pPr>
    </w:p>
    <w:p w14:paraId="5E96168D" w14:textId="77777777" w:rsidR="00D65AE4" w:rsidRDefault="00D65AE4">
      <w:pPr>
        <w:spacing w:after="160" w:line="259" w:lineRule="auto"/>
        <w:rPr>
          <w:rFonts w:ascii="Calibri" w:eastAsia="Calibri" w:hAnsi="Calibri" w:cs="Calibri"/>
          <w:color w:val="00000A"/>
          <w:sz w:val="22"/>
          <w:szCs w:val="22"/>
          <w:lang w:val="en-IN" w:bidi="ml-IN"/>
        </w:rPr>
      </w:pPr>
    </w:p>
    <w:p w14:paraId="3EEC01FB" w14:textId="6F70CDE6" w:rsidR="00D65AE4" w:rsidRDefault="00D65AE4">
      <w:pPr>
        <w:spacing w:after="160" w:line="259" w:lineRule="auto"/>
        <w:rPr>
          <w:rFonts w:ascii="Calibri" w:eastAsia="Calibri" w:hAnsi="Calibri" w:cs="Calibri"/>
          <w:color w:val="00000A"/>
          <w:sz w:val="22"/>
          <w:szCs w:val="22"/>
          <w:lang w:val="en-IN" w:bidi="ml-IN"/>
        </w:rPr>
      </w:pPr>
    </w:p>
    <w:p w14:paraId="7F14BD17" w14:textId="77777777" w:rsidR="00D65AE4" w:rsidRDefault="00D65AE4">
      <w:pPr>
        <w:spacing w:after="160" w:line="259" w:lineRule="auto"/>
        <w:rPr>
          <w:rFonts w:ascii="Calibri" w:eastAsia="Calibri" w:hAnsi="Calibri" w:cs="Calibri"/>
          <w:color w:val="00000A"/>
          <w:sz w:val="22"/>
          <w:szCs w:val="22"/>
          <w:lang w:val="en-IN" w:bidi="ml-IN"/>
        </w:rPr>
      </w:pPr>
    </w:p>
    <w:p w14:paraId="59A7236D" w14:textId="77777777" w:rsidR="00D65AE4" w:rsidRDefault="00D65AE4">
      <w:pPr>
        <w:spacing w:after="160" w:line="259" w:lineRule="auto"/>
        <w:rPr>
          <w:rFonts w:ascii="Calibri" w:eastAsia="Calibri" w:hAnsi="Calibri" w:cs="Calibri"/>
          <w:color w:val="00000A"/>
          <w:sz w:val="22"/>
          <w:szCs w:val="22"/>
          <w:lang w:val="en-IN" w:bidi="ml-IN"/>
        </w:rPr>
      </w:pPr>
    </w:p>
    <w:p w14:paraId="2EF431AC" w14:textId="77777777" w:rsidR="00D65AE4" w:rsidRDefault="00D65AE4">
      <w:pPr>
        <w:spacing w:after="160" w:line="259" w:lineRule="auto"/>
        <w:rPr>
          <w:rFonts w:ascii="Calibri" w:eastAsia="Calibri" w:hAnsi="Calibri" w:cs="Calibri"/>
          <w:color w:val="00000A"/>
          <w:sz w:val="22"/>
          <w:szCs w:val="22"/>
          <w:lang w:val="en-IN" w:bidi="ml-IN"/>
        </w:rPr>
      </w:pPr>
    </w:p>
    <w:p w14:paraId="692262D5" w14:textId="77777777" w:rsidR="00D65AE4" w:rsidRDefault="0013507C">
      <w:pPr>
        <w:spacing w:after="160" w:line="259" w:lineRule="auto"/>
        <w:rPr>
          <w:b/>
          <w:color w:val="00000A"/>
          <w:sz w:val="22"/>
          <w:szCs w:val="22"/>
          <w:lang w:val="en-IN" w:bidi="ml-IN"/>
        </w:rPr>
      </w:pPr>
      <w:r>
        <w:rPr>
          <w:rFonts w:ascii="Calibri" w:eastAsia="Calibri" w:hAnsi="Calibri" w:cs="Calibri"/>
          <w:color w:val="00000A"/>
          <w:sz w:val="22"/>
          <w:szCs w:val="22"/>
          <w:lang w:val="en-IN" w:bidi="ml-IN"/>
        </w:rPr>
        <w:t xml:space="preserve">     </w:t>
      </w:r>
      <w:r>
        <w:rPr>
          <w:b/>
          <w:color w:val="00000A"/>
          <w:lang w:val="en-IN" w:bidi="ml-IN"/>
        </w:rPr>
        <w:t xml:space="preserve">A Sample </w:t>
      </w:r>
      <w:proofErr w:type="spellStart"/>
      <w:r>
        <w:rPr>
          <w:b/>
          <w:color w:val="00000A"/>
          <w:lang w:val="en-IN" w:bidi="ml-IN"/>
        </w:rPr>
        <w:t>CMake</w:t>
      </w:r>
      <w:proofErr w:type="spellEnd"/>
      <w:r>
        <w:rPr>
          <w:b/>
          <w:color w:val="00000A"/>
          <w:lang w:val="en-IN" w:bidi="ml-IN"/>
        </w:rPr>
        <w:t xml:space="preserve"> project</w:t>
      </w:r>
    </w:p>
    <w:p w14:paraId="67366CEE" w14:textId="77777777" w:rsidR="00D65AE4" w:rsidRDefault="0013507C">
      <w:pPr>
        <w:spacing w:after="160" w:line="259" w:lineRule="auto"/>
        <w:rPr>
          <w:rFonts w:ascii="Calibri" w:eastAsia="Calibri" w:hAnsi="Calibri" w:cs="Calibri"/>
          <w:color w:val="00000A"/>
          <w:sz w:val="22"/>
          <w:szCs w:val="22"/>
          <w:lang w:val="en-IN" w:bidi="ml-IN"/>
        </w:rPr>
      </w:pPr>
      <w:r>
        <w:rPr>
          <w:noProof/>
        </w:rPr>
        <w:drawing>
          <wp:anchor distT="0" distB="0" distL="0" distR="0" simplePos="0" relativeHeight="251724800" behindDoc="0" locked="0" layoutInCell="1" allowOverlap="1" wp14:anchorId="2361B3C7" wp14:editId="763A9289">
            <wp:simplePos x="0" y="0"/>
            <wp:positionH relativeFrom="column">
              <wp:posOffset>69215</wp:posOffset>
            </wp:positionH>
            <wp:positionV relativeFrom="paragraph">
              <wp:posOffset>0</wp:posOffset>
            </wp:positionV>
            <wp:extent cx="4695825" cy="419100"/>
            <wp:effectExtent l="0" t="0" r="0" b="0"/>
            <wp:wrapSquare wrapText="bothSides"/>
            <wp:docPr id="100518218" name="image5.png"/>
            <wp:cNvGraphicFramePr/>
            <a:graphic xmlns:a="http://schemas.openxmlformats.org/drawingml/2006/main">
              <a:graphicData uri="http://schemas.openxmlformats.org/drawingml/2006/picture">
                <pic:pic xmlns:pic="http://schemas.openxmlformats.org/drawingml/2006/picture">
                  <pic:nvPicPr>
                    <pic:cNvPr id="100518218" name="image5.png"/>
                    <pic:cNvPicPr/>
                  </pic:nvPicPr>
                  <pic:blipFill>
                    <a:blip r:embed="rId170"/>
                    <a:stretch>
                      <a:fillRect/>
                    </a:stretch>
                  </pic:blipFill>
                  <pic:spPr>
                    <a:xfrm>
                      <a:off x="0" y="0"/>
                      <a:ext cx="4695825" cy="419100"/>
                    </a:xfrm>
                    <a:prstGeom prst="rect">
                      <a:avLst/>
                    </a:prstGeom>
                  </pic:spPr>
                </pic:pic>
              </a:graphicData>
            </a:graphic>
          </wp:anchor>
        </w:drawing>
      </w:r>
    </w:p>
    <w:p w14:paraId="2DFDC15A" w14:textId="23B771FF" w:rsidR="00D65AE4" w:rsidRDefault="003502B2">
      <w:pPr>
        <w:spacing w:after="160" w:line="259" w:lineRule="auto"/>
        <w:rPr>
          <w:rFonts w:ascii="Calibri" w:eastAsia="Calibri" w:hAnsi="Calibri" w:cs="Calibri"/>
          <w:color w:val="00000A"/>
          <w:sz w:val="22"/>
          <w:szCs w:val="22"/>
          <w:lang w:val="en-IN" w:bidi="ml-IN"/>
        </w:rPr>
      </w:pPr>
      <w:r>
        <w:rPr>
          <w:noProof/>
        </w:rPr>
        <w:drawing>
          <wp:anchor distT="0" distB="0" distL="0" distR="0" simplePos="0" relativeHeight="251725824" behindDoc="0" locked="0" layoutInCell="1" allowOverlap="1" wp14:anchorId="40148948" wp14:editId="703B0332">
            <wp:simplePos x="0" y="0"/>
            <wp:positionH relativeFrom="column">
              <wp:posOffset>75557</wp:posOffset>
            </wp:positionH>
            <wp:positionV relativeFrom="paragraph">
              <wp:posOffset>198689</wp:posOffset>
            </wp:positionV>
            <wp:extent cx="5524500" cy="209550"/>
            <wp:effectExtent l="0" t="0" r="0" b="0"/>
            <wp:wrapSquare wrapText="bothSides"/>
            <wp:docPr id="1176111952" name="image4.png"/>
            <wp:cNvGraphicFramePr/>
            <a:graphic xmlns:a="http://schemas.openxmlformats.org/drawingml/2006/main">
              <a:graphicData uri="http://schemas.openxmlformats.org/drawingml/2006/picture">
                <pic:pic xmlns:pic="http://schemas.openxmlformats.org/drawingml/2006/picture">
                  <pic:nvPicPr>
                    <pic:cNvPr id="1176111952" name="image4.png"/>
                    <pic:cNvPicPr/>
                  </pic:nvPicPr>
                  <pic:blipFill>
                    <a:blip r:embed="rId171"/>
                    <a:stretch>
                      <a:fillRect/>
                    </a:stretch>
                  </pic:blipFill>
                  <pic:spPr>
                    <a:xfrm>
                      <a:off x="0" y="0"/>
                      <a:ext cx="5524500" cy="209550"/>
                    </a:xfrm>
                    <a:prstGeom prst="rect">
                      <a:avLst/>
                    </a:prstGeom>
                  </pic:spPr>
                </pic:pic>
              </a:graphicData>
            </a:graphic>
          </wp:anchor>
        </w:drawing>
      </w:r>
    </w:p>
    <w:p w14:paraId="7AEF59D5" w14:textId="54F3B018" w:rsidR="00D65AE4" w:rsidRDefault="00D65AE4">
      <w:pPr>
        <w:spacing w:after="160" w:line="259" w:lineRule="auto"/>
        <w:rPr>
          <w:rFonts w:ascii="Calibri" w:eastAsia="Calibri" w:hAnsi="Calibri" w:cs="Calibri"/>
          <w:color w:val="00000A"/>
          <w:sz w:val="22"/>
          <w:szCs w:val="22"/>
          <w:lang w:val="en-IN" w:bidi="ml-IN"/>
        </w:rPr>
      </w:pPr>
    </w:p>
    <w:p w14:paraId="4B562CCD" w14:textId="77777777" w:rsidR="00D65AE4" w:rsidRDefault="0013507C">
      <w:pPr>
        <w:spacing w:after="160" w:line="259" w:lineRule="auto"/>
        <w:rPr>
          <w:rFonts w:ascii="Calibri" w:eastAsia="Calibri" w:hAnsi="Calibri" w:cs="Calibri"/>
          <w:color w:val="00000A"/>
          <w:sz w:val="22"/>
          <w:szCs w:val="22"/>
          <w:lang w:val="en-IN" w:bidi="ml-IN"/>
        </w:rPr>
      </w:pPr>
      <w:r>
        <w:rPr>
          <w:noProof/>
        </w:rPr>
        <w:drawing>
          <wp:anchor distT="0" distB="0" distL="0" distR="0" simplePos="0" relativeHeight="251726848" behindDoc="0" locked="0" layoutInCell="1" allowOverlap="1" wp14:anchorId="23A1E2EF" wp14:editId="148BAFFC">
            <wp:simplePos x="0" y="0"/>
            <wp:positionH relativeFrom="column">
              <wp:posOffset>72390</wp:posOffset>
            </wp:positionH>
            <wp:positionV relativeFrom="paragraph">
              <wp:posOffset>67310</wp:posOffset>
            </wp:positionV>
            <wp:extent cx="3924300" cy="2156460"/>
            <wp:effectExtent l="0" t="0" r="0" b="0"/>
            <wp:wrapSquare wrapText="bothSides"/>
            <wp:docPr id="2033446990" name="image3.png"/>
            <wp:cNvGraphicFramePr/>
            <a:graphic xmlns:a="http://schemas.openxmlformats.org/drawingml/2006/main">
              <a:graphicData uri="http://schemas.openxmlformats.org/drawingml/2006/picture">
                <pic:pic xmlns:pic="http://schemas.openxmlformats.org/drawingml/2006/picture">
                  <pic:nvPicPr>
                    <pic:cNvPr id="2033446990" name="image3.png"/>
                    <pic:cNvPicPr/>
                  </pic:nvPicPr>
                  <pic:blipFill>
                    <a:blip r:embed="rId172"/>
                    <a:stretch>
                      <a:fillRect/>
                    </a:stretch>
                  </pic:blipFill>
                  <pic:spPr>
                    <a:xfrm>
                      <a:off x="0" y="0"/>
                      <a:ext cx="3924300" cy="2156460"/>
                    </a:xfrm>
                    <a:prstGeom prst="rect">
                      <a:avLst/>
                    </a:prstGeom>
                  </pic:spPr>
                </pic:pic>
              </a:graphicData>
            </a:graphic>
          </wp:anchor>
        </w:drawing>
      </w:r>
    </w:p>
    <w:p w14:paraId="44018805" w14:textId="77777777" w:rsidR="00D65AE4" w:rsidRDefault="00D65AE4">
      <w:pPr>
        <w:spacing w:after="160" w:line="259" w:lineRule="auto"/>
        <w:rPr>
          <w:rFonts w:ascii="Calibri" w:eastAsia="Calibri" w:hAnsi="Calibri" w:cs="Calibri"/>
          <w:color w:val="00000A"/>
          <w:sz w:val="22"/>
          <w:szCs w:val="22"/>
          <w:lang w:val="en-IN" w:bidi="ml-IN"/>
        </w:rPr>
      </w:pPr>
    </w:p>
    <w:p w14:paraId="09CBEF9A" w14:textId="77777777" w:rsidR="00D65AE4" w:rsidRDefault="00D65AE4">
      <w:pPr>
        <w:spacing w:after="160" w:line="259" w:lineRule="auto"/>
        <w:rPr>
          <w:rFonts w:ascii="Calibri" w:eastAsia="Calibri" w:hAnsi="Calibri" w:cs="Calibri"/>
          <w:color w:val="00000A"/>
          <w:sz w:val="22"/>
          <w:szCs w:val="22"/>
          <w:lang w:val="en-IN" w:bidi="ml-IN"/>
        </w:rPr>
      </w:pPr>
    </w:p>
    <w:p w14:paraId="6FB39ADE" w14:textId="77777777" w:rsidR="00D65AE4" w:rsidRDefault="00D65AE4">
      <w:pPr>
        <w:spacing w:after="160" w:line="259" w:lineRule="auto"/>
        <w:rPr>
          <w:rFonts w:ascii="Calibri" w:eastAsia="Calibri" w:hAnsi="Calibri" w:cs="Calibri"/>
          <w:color w:val="00000A"/>
          <w:sz w:val="22"/>
          <w:szCs w:val="22"/>
          <w:lang w:val="en-IN" w:bidi="ml-IN"/>
        </w:rPr>
      </w:pPr>
    </w:p>
    <w:p w14:paraId="58493221" w14:textId="77777777" w:rsidR="00D65AE4" w:rsidRDefault="00D65AE4">
      <w:pPr>
        <w:spacing w:after="160" w:line="259" w:lineRule="auto"/>
        <w:rPr>
          <w:rFonts w:ascii="Calibri" w:eastAsia="Calibri" w:hAnsi="Calibri" w:cs="Calibri"/>
          <w:color w:val="00000A"/>
          <w:sz w:val="22"/>
          <w:szCs w:val="22"/>
          <w:lang w:val="en-IN" w:bidi="ml-IN"/>
        </w:rPr>
      </w:pPr>
    </w:p>
    <w:p w14:paraId="0B150305" w14:textId="77777777" w:rsidR="00D65AE4" w:rsidRDefault="00D65AE4">
      <w:pPr>
        <w:spacing w:after="160" w:line="259" w:lineRule="auto"/>
        <w:rPr>
          <w:rFonts w:ascii="Calibri" w:eastAsia="Calibri" w:hAnsi="Calibri" w:cs="Calibri"/>
          <w:color w:val="00000A"/>
          <w:sz w:val="22"/>
          <w:szCs w:val="22"/>
          <w:lang w:val="en-IN" w:bidi="ml-IN"/>
        </w:rPr>
      </w:pPr>
    </w:p>
    <w:p w14:paraId="402180ED" w14:textId="77777777" w:rsidR="00D65AE4" w:rsidRDefault="00D65AE4">
      <w:pPr>
        <w:spacing w:after="160" w:line="259" w:lineRule="auto"/>
        <w:rPr>
          <w:rFonts w:ascii="Calibri" w:eastAsia="Calibri" w:hAnsi="Calibri" w:cs="Calibri"/>
          <w:color w:val="00000A"/>
          <w:sz w:val="22"/>
          <w:szCs w:val="22"/>
          <w:lang w:val="en-IN" w:bidi="ml-IN"/>
        </w:rPr>
      </w:pPr>
    </w:p>
    <w:p w14:paraId="605BE115" w14:textId="77777777" w:rsidR="00D65AE4" w:rsidRDefault="00D65AE4">
      <w:pPr>
        <w:spacing w:after="160" w:line="259" w:lineRule="auto"/>
        <w:rPr>
          <w:rFonts w:ascii="Calibri" w:eastAsia="Calibri" w:hAnsi="Calibri" w:cs="Calibri"/>
          <w:color w:val="00000A"/>
          <w:sz w:val="22"/>
          <w:szCs w:val="22"/>
          <w:lang w:val="en-IN" w:bidi="ml-IN"/>
        </w:rPr>
      </w:pPr>
    </w:p>
    <w:p w14:paraId="3FD6CC6E" w14:textId="77777777" w:rsidR="00D65AE4" w:rsidRDefault="0013507C">
      <w:pPr>
        <w:spacing w:after="160" w:line="259" w:lineRule="auto"/>
        <w:rPr>
          <w:rFonts w:ascii="Calibri" w:eastAsia="Calibri" w:hAnsi="Calibri" w:cs="Calibri"/>
          <w:color w:val="00000A"/>
          <w:sz w:val="22"/>
          <w:szCs w:val="22"/>
          <w:lang w:val="en-IN" w:bidi="ml-IN"/>
        </w:rPr>
      </w:pPr>
      <w:r>
        <w:rPr>
          <w:rFonts w:ascii="Calibri" w:eastAsia="Calibri" w:hAnsi="Calibri" w:cs="Calibri"/>
          <w:color w:val="00000A"/>
          <w:sz w:val="22"/>
          <w:szCs w:val="22"/>
          <w:lang w:val="en-IN" w:bidi="ml-IN"/>
        </w:rPr>
        <w:t>create configuration text file</w:t>
      </w:r>
    </w:p>
    <w:p w14:paraId="2E6D5DB8" w14:textId="77777777" w:rsidR="00D65AE4" w:rsidRDefault="00D65AE4">
      <w:pPr>
        <w:spacing w:after="160" w:line="259" w:lineRule="auto"/>
        <w:rPr>
          <w:rFonts w:ascii="Calibri" w:eastAsia="Calibri" w:hAnsi="Calibri" w:cs="Calibri"/>
          <w:color w:val="00000A"/>
          <w:sz w:val="22"/>
          <w:szCs w:val="22"/>
          <w:lang w:val="en-IN" w:bidi="ml-IN"/>
        </w:rPr>
      </w:pPr>
    </w:p>
    <w:p w14:paraId="34B139CE" w14:textId="77777777" w:rsidR="00D65AE4" w:rsidRDefault="0013507C">
      <w:pPr>
        <w:spacing w:after="160" w:line="259" w:lineRule="auto"/>
        <w:rPr>
          <w:rFonts w:ascii="Calibri" w:eastAsia="Calibri" w:hAnsi="Calibri" w:cs="Calibri"/>
          <w:color w:val="00000A"/>
          <w:sz w:val="22"/>
          <w:szCs w:val="22"/>
          <w:lang w:val="en-IN" w:bidi="ml-IN"/>
        </w:rPr>
      </w:pPr>
      <w:r>
        <w:rPr>
          <w:noProof/>
        </w:rPr>
        <w:drawing>
          <wp:anchor distT="0" distB="0" distL="0" distR="0" simplePos="0" relativeHeight="251727872" behindDoc="0" locked="0" layoutInCell="1" allowOverlap="1" wp14:anchorId="4DEB2320" wp14:editId="50AF4E87">
            <wp:simplePos x="0" y="0"/>
            <wp:positionH relativeFrom="column">
              <wp:posOffset>74295</wp:posOffset>
            </wp:positionH>
            <wp:positionV relativeFrom="paragraph">
              <wp:posOffset>43180</wp:posOffset>
            </wp:positionV>
            <wp:extent cx="3495675" cy="1266825"/>
            <wp:effectExtent l="0" t="0" r="0" b="0"/>
            <wp:wrapSquare wrapText="bothSides"/>
            <wp:docPr id="868491795" name="image11.png"/>
            <wp:cNvGraphicFramePr/>
            <a:graphic xmlns:a="http://schemas.openxmlformats.org/drawingml/2006/main">
              <a:graphicData uri="http://schemas.openxmlformats.org/drawingml/2006/picture">
                <pic:pic xmlns:pic="http://schemas.openxmlformats.org/drawingml/2006/picture">
                  <pic:nvPicPr>
                    <pic:cNvPr id="868491795" name="image11.png"/>
                    <pic:cNvPicPr/>
                  </pic:nvPicPr>
                  <pic:blipFill>
                    <a:blip r:embed="rId173"/>
                    <a:stretch>
                      <a:fillRect/>
                    </a:stretch>
                  </pic:blipFill>
                  <pic:spPr>
                    <a:xfrm>
                      <a:off x="0" y="0"/>
                      <a:ext cx="3495675" cy="1266825"/>
                    </a:xfrm>
                    <a:prstGeom prst="rect">
                      <a:avLst/>
                    </a:prstGeom>
                  </pic:spPr>
                </pic:pic>
              </a:graphicData>
            </a:graphic>
          </wp:anchor>
        </w:drawing>
      </w:r>
    </w:p>
    <w:p w14:paraId="0E036523" w14:textId="77777777" w:rsidR="00D65AE4" w:rsidRDefault="00D65AE4">
      <w:pPr>
        <w:rPr>
          <w:rFonts w:ascii="Calibri" w:eastAsia="Calibri" w:hAnsi="Calibri" w:cs="Calibri"/>
          <w:color w:val="00000A"/>
          <w:sz w:val="22"/>
          <w:szCs w:val="22"/>
          <w:lang w:val="en-IN" w:bidi="ml-IN"/>
        </w:rPr>
      </w:pPr>
    </w:p>
    <w:p w14:paraId="334BA644" w14:textId="77777777" w:rsidR="00D65AE4" w:rsidRDefault="00D65AE4">
      <w:pPr>
        <w:rPr>
          <w:rFonts w:ascii="Calibri" w:eastAsia="Calibri" w:hAnsi="Calibri" w:cs="Calibri"/>
          <w:color w:val="00000A"/>
          <w:sz w:val="22"/>
          <w:szCs w:val="22"/>
          <w:lang w:val="en-IN" w:bidi="ml-IN"/>
        </w:rPr>
      </w:pPr>
    </w:p>
    <w:p w14:paraId="78363B2B" w14:textId="77777777" w:rsidR="00D65AE4" w:rsidRDefault="00D65AE4">
      <w:pPr>
        <w:rPr>
          <w:rFonts w:ascii="Calibri" w:eastAsia="Calibri" w:hAnsi="Calibri" w:cs="Calibri"/>
          <w:color w:val="00000A"/>
          <w:sz w:val="22"/>
          <w:szCs w:val="22"/>
          <w:lang w:val="en-IN" w:bidi="ml-IN"/>
        </w:rPr>
      </w:pPr>
    </w:p>
    <w:p w14:paraId="5388D0DD" w14:textId="77777777" w:rsidR="00D65AE4" w:rsidRDefault="00D65AE4">
      <w:pPr>
        <w:rPr>
          <w:rFonts w:ascii="Calibri" w:eastAsia="Calibri" w:hAnsi="Calibri" w:cs="Calibri"/>
          <w:color w:val="00000A"/>
          <w:sz w:val="22"/>
          <w:szCs w:val="22"/>
          <w:lang w:val="en-IN" w:bidi="ml-IN"/>
        </w:rPr>
      </w:pPr>
    </w:p>
    <w:p w14:paraId="42C18C05" w14:textId="77777777" w:rsidR="00D65AE4" w:rsidRDefault="00D65AE4">
      <w:pPr>
        <w:rPr>
          <w:rFonts w:ascii="Calibri" w:eastAsia="Calibri" w:hAnsi="Calibri" w:cs="Calibri"/>
          <w:color w:val="00000A"/>
          <w:sz w:val="22"/>
          <w:szCs w:val="22"/>
          <w:lang w:val="en-IN" w:bidi="ml-IN"/>
        </w:rPr>
      </w:pPr>
    </w:p>
    <w:p w14:paraId="16257E93" w14:textId="77777777" w:rsidR="00D65AE4" w:rsidRDefault="00D65AE4">
      <w:pPr>
        <w:rPr>
          <w:rFonts w:ascii="Calibri" w:eastAsia="Calibri" w:hAnsi="Calibri" w:cs="Calibri"/>
          <w:color w:val="00000A"/>
          <w:sz w:val="22"/>
          <w:szCs w:val="22"/>
          <w:lang w:val="en-IN" w:bidi="ml-IN"/>
        </w:rPr>
      </w:pPr>
    </w:p>
    <w:p w14:paraId="37759050" w14:textId="77777777" w:rsidR="00D65AE4" w:rsidRDefault="00D65AE4">
      <w:pPr>
        <w:rPr>
          <w:color w:val="00000A"/>
          <w:lang w:val="en-IN" w:bidi="ml-IN"/>
        </w:rPr>
      </w:pPr>
    </w:p>
    <w:p w14:paraId="342E2EC5" w14:textId="77777777" w:rsidR="00D65AE4" w:rsidRDefault="0013507C">
      <w:pPr>
        <w:rPr>
          <w:color w:val="000000"/>
          <w:sz w:val="28"/>
          <w:szCs w:val="28"/>
          <w:lang w:val="en-IN" w:bidi="ml-IN"/>
        </w:rPr>
      </w:pPr>
      <w:r>
        <w:rPr>
          <w:color w:val="3E4349"/>
          <w:lang w:val="en-IN" w:bidi="ml-IN"/>
        </w:rPr>
        <w:t xml:space="preserve">A directory to which </w:t>
      </w:r>
      <w:proofErr w:type="spellStart"/>
      <w:r>
        <w:rPr>
          <w:color w:val="3E4349"/>
          <w:lang w:val="en-IN" w:bidi="ml-IN"/>
        </w:rPr>
        <w:t>CMake</w:t>
      </w:r>
      <w:proofErr w:type="spellEnd"/>
      <w:r>
        <w:rPr>
          <w:color w:val="3E4349"/>
          <w:lang w:val="en-IN" w:bidi="ml-IN"/>
        </w:rPr>
        <w:t xml:space="preserve"> was executed is called “Built Directory”</w:t>
      </w:r>
    </w:p>
    <w:p w14:paraId="6AC51002" w14:textId="77777777" w:rsidR="00D65AE4" w:rsidRDefault="0013507C">
      <w:pPr>
        <w:spacing w:after="160" w:line="259" w:lineRule="auto"/>
        <w:rPr>
          <w:rFonts w:ascii="Calibri" w:eastAsia="Calibri" w:hAnsi="Calibri" w:cs="Calibri"/>
          <w:color w:val="00000A"/>
          <w:sz w:val="22"/>
          <w:szCs w:val="22"/>
          <w:lang w:val="en-IN" w:bidi="ml-IN"/>
        </w:rPr>
      </w:pPr>
      <w:r>
        <w:rPr>
          <w:noProof/>
        </w:rPr>
        <w:drawing>
          <wp:anchor distT="0" distB="0" distL="0" distR="0" simplePos="0" relativeHeight="251728896" behindDoc="0" locked="0" layoutInCell="1" allowOverlap="1" wp14:anchorId="70646AF4" wp14:editId="576811A5">
            <wp:simplePos x="0" y="0"/>
            <wp:positionH relativeFrom="column">
              <wp:posOffset>-43179</wp:posOffset>
            </wp:positionH>
            <wp:positionV relativeFrom="paragraph">
              <wp:posOffset>130175</wp:posOffset>
            </wp:positionV>
            <wp:extent cx="4667250" cy="381000"/>
            <wp:effectExtent l="0" t="0" r="0" b="0"/>
            <wp:wrapSquare wrapText="bothSides"/>
            <wp:docPr id="1369715958" name="image9.png"/>
            <wp:cNvGraphicFramePr/>
            <a:graphic xmlns:a="http://schemas.openxmlformats.org/drawingml/2006/main">
              <a:graphicData uri="http://schemas.openxmlformats.org/drawingml/2006/picture">
                <pic:pic xmlns:pic="http://schemas.openxmlformats.org/drawingml/2006/picture">
                  <pic:nvPicPr>
                    <pic:cNvPr id="1369715958" name="image9.png"/>
                    <pic:cNvPicPr/>
                  </pic:nvPicPr>
                  <pic:blipFill>
                    <a:blip r:embed="rId174"/>
                    <a:stretch>
                      <a:fillRect/>
                    </a:stretch>
                  </pic:blipFill>
                  <pic:spPr>
                    <a:xfrm>
                      <a:off x="0" y="0"/>
                      <a:ext cx="4667250" cy="381000"/>
                    </a:xfrm>
                    <a:prstGeom prst="rect">
                      <a:avLst/>
                    </a:prstGeom>
                  </pic:spPr>
                </pic:pic>
              </a:graphicData>
            </a:graphic>
          </wp:anchor>
        </w:drawing>
      </w:r>
    </w:p>
    <w:p w14:paraId="250411C4" w14:textId="77777777" w:rsidR="00D65AE4" w:rsidRDefault="00D65AE4">
      <w:pPr>
        <w:spacing w:after="160" w:line="259" w:lineRule="auto"/>
        <w:rPr>
          <w:rFonts w:ascii="Calibri" w:eastAsia="Calibri" w:hAnsi="Calibri" w:cs="Calibri"/>
          <w:color w:val="00000A"/>
          <w:sz w:val="22"/>
          <w:szCs w:val="22"/>
          <w:lang w:val="en-IN" w:bidi="ml-IN"/>
        </w:rPr>
      </w:pPr>
    </w:p>
    <w:p w14:paraId="282A5B8E" w14:textId="44E32EFB" w:rsidR="00D65AE4" w:rsidRDefault="003502B2">
      <w:pPr>
        <w:spacing w:after="160" w:line="259" w:lineRule="auto"/>
        <w:rPr>
          <w:rFonts w:ascii="Calibri" w:eastAsia="Calibri" w:hAnsi="Calibri" w:cs="Calibri"/>
          <w:color w:val="00000A"/>
          <w:sz w:val="22"/>
          <w:szCs w:val="22"/>
          <w:lang w:val="en-IN" w:bidi="ml-IN"/>
        </w:rPr>
      </w:pPr>
      <w:r>
        <w:rPr>
          <w:noProof/>
        </w:rPr>
        <w:lastRenderedPageBreak/>
        <w:drawing>
          <wp:anchor distT="0" distB="0" distL="0" distR="0" simplePos="0" relativeHeight="251671040" behindDoc="0" locked="0" layoutInCell="1" allowOverlap="1" wp14:anchorId="3B77C077" wp14:editId="60902B46">
            <wp:simplePos x="0" y="0"/>
            <wp:positionH relativeFrom="column">
              <wp:posOffset>-254635</wp:posOffset>
            </wp:positionH>
            <wp:positionV relativeFrom="paragraph">
              <wp:posOffset>3322955</wp:posOffset>
            </wp:positionV>
            <wp:extent cx="6229350" cy="657225"/>
            <wp:effectExtent l="0" t="0" r="0" b="0"/>
            <wp:wrapSquare wrapText="bothSides"/>
            <wp:docPr id="1189301486" name="image7.png"/>
            <wp:cNvGraphicFramePr/>
            <a:graphic xmlns:a="http://schemas.openxmlformats.org/drawingml/2006/main">
              <a:graphicData uri="http://schemas.openxmlformats.org/drawingml/2006/picture">
                <pic:pic xmlns:pic="http://schemas.openxmlformats.org/drawingml/2006/picture">
                  <pic:nvPicPr>
                    <pic:cNvPr id="1189301486" name="image7.png"/>
                    <pic:cNvPicPr/>
                  </pic:nvPicPr>
                  <pic:blipFill>
                    <a:blip r:embed="rId175"/>
                    <a:stretch>
                      <a:fillRect/>
                    </a:stretch>
                  </pic:blipFill>
                  <pic:spPr>
                    <a:xfrm>
                      <a:off x="0" y="0"/>
                      <a:ext cx="6229350" cy="657225"/>
                    </a:xfrm>
                    <a:prstGeom prst="rect">
                      <a:avLst/>
                    </a:prstGeom>
                  </pic:spPr>
                </pic:pic>
              </a:graphicData>
            </a:graphic>
          </wp:anchor>
        </w:drawing>
      </w:r>
      <w:r w:rsidR="0013507C">
        <w:rPr>
          <w:noProof/>
        </w:rPr>
        <w:drawing>
          <wp:anchor distT="0" distB="0" distL="0" distR="0" simplePos="0" relativeHeight="251668992" behindDoc="0" locked="0" layoutInCell="1" allowOverlap="1" wp14:anchorId="4E79BC49" wp14:editId="2F391217">
            <wp:simplePos x="0" y="0"/>
            <wp:positionH relativeFrom="column">
              <wp:posOffset>-175259</wp:posOffset>
            </wp:positionH>
            <wp:positionV relativeFrom="paragraph">
              <wp:posOffset>281940</wp:posOffset>
            </wp:positionV>
            <wp:extent cx="6391275" cy="2701290"/>
            <wp:effectExtent l="0" t="0" r="0" b="0"/>
            <wp:wrapSquare wrapText="bothSides"/>
            <wp:docPr id="31" name="image8.png"/>
            <wp:cNvGraphicFramePr/>
            <a:graphic xmlns:a="http://schemas.openxmlformats.org/drawingml/2006/main">
              <a:graphicData uri="http://schemas.openxmlformats.org/drawingml/2006/picture">
                <pic:pic xmlns:pic="http://schemas.openxmlformats.org/drawingml/2006/picture">
                  <pic:nvPicPr>
                    <pic:cNvPr id="31" name="image8.png"/>
                    <pic:cNvPicPr/>
                  </pic:nvPicPr>
                  <pic:blipFill>
                    <a:blip r:embed="rId176"/>
                    <a:stretch>
                      <a:fillRect/>
                    </a:stretch>
                  </pic:blipFill>
                  <pic:spPr>
                    <a:xfrm>
                      <a:off x="0" y="0"/>
                      <a:ext cx="6391275" cy="2701290"/>
                    </a:xfrm>
                    <a:prstGeom prst="rect">
                      <a:avLst/>
                    </a:prstGeom>
                  </pic:spPr>
                </pic:pic>
              </a:graphicData>
            </a:graphic>
          </wp:anchor>
        </w:drawing>
      </w:r>
    </w:p>
    <w:p w14:paraId="7C0717C5" w14:textId="06473DF1" w:rsidR="00D65AE4" w:rsidRDefault="00D65AE4">
      <w:pPr>
        <w:spacing w:after="160" w:line="259" w:lineRule="auto"/>
        <w:rPr>
          <w:rFonts w:ascii="Calibri" w:eastAsia="Calibri" w:hAnsi="Calibri" w:cs="Calibri"/>
          <w:color w:val="00000A"/>
          <w:sz w:val="22"/>
          <w:szCs w:val="22"/>
          <w:lang w:val="en-IN" w:bidi="ml-IN"/>
        </w:rPr>
      </w:pPr>
    </w:p>
    <w:p w14:paraId="3727E1D2" w14:textId="734FE97C" w:rsidR="00D65AE4" w:rsidRDefault="00D65AE4">
      <w:pPr>
        <w:spacing w:after="160" w:line="259" w:lineRule="auto"/>
        <w:rPr>
          <w:rFonts w:ascii="Calibri" w:eastAsia="Calibri" w:hAnsi="Calibri" w:cs="Calibri"/>
          <w:color w:val="00000A"/>
          <w:sz w:val="22"/>
          <w:szCs w:val="22"/>
          <w:lang w:val="en-IN" w:bidi="ml-IN"/>
        </w:rPr>
      </w:pPr>
    </w:p>
    <w:p w14:paraId="100EF582" w14:textId="258730CA" w:rsidR="00D65AE4" w:rsidRDefault="00D65AE4">
      <w:pPr>
        <w:spacing w:after="160" w:line="259" w:lineRule="auto"/>
        <w:rPr>
          <w:rFonts w:ascii="Calibri" w:eastAsia="Calibri" w:hAnsi="Calibri" w:cs="Calibri"/>
          <w:color w:val="00000A"/>
          <w:sz w:val="22"/>
          <w:szCs w:val="22"/>
          <w:lang w:val="en-IN" w:bidi="ml-IN"/>
        </w:rPr>
      </w:pPr>
    </w:p>
    <w:p w14:paraId="28ED22E4" w14:textId="7DE05412" w:rsidR="00D65AE4" w:rsidRDefault="003502B2">
      <w:pPr>
        <w:spacing w:after="160" w:line="259" w:lineRule="auto"/>
        <w:rPr>
          <w:rFonts w:ascii="Calibri" w:eastAsia="Calibri" w:hAnsi="Calibri" w:cs="Calibri"/>
          <w:color w:val="00000A"/>
          <w:sz w:val="22"/>
          <w:szCs w:val="22"/>
          <w:lang w:val="en-IN" w:bidi="ml-IN"/>
        </w:rPr>
      </w:pPr>
      <w:r>
        <w:rPr>
          <w:noProof/>
        </w:rPr>
        <w:drawing>
          <wp:anchor distT="0" distB="0" distL="0" distR="0" simplePos="0" relativeHeight="251673088" behindDoc="0" locked="0" layoutInCell="1" allowOverlap="1" wp14:anchorId="5D98AFD6" wp14:editId="444B0788">
            <wp:simplePos x="0" y="0"/>
            <wp:positionH relativeFrom="column">
              <wp:posOffset>-299085</wp:posOffset>
            </wp:positionH>
            <wp:positionV relativeFrom="paragraph">
              <wp:posOffset>269875</wp:posOffset>
            </wp:positionV>
            <wp:extent cx="5229225" cy="504825"/>
            <wp:effectExtent l="0" t="0" r="0" b="0"/>
            <wp:wrapSquare wrapText="bothSides"/>
            <wp:docPr id="29" name="image1.png"/>
            <wp:cNvGraphicFramePr/>
            <a:graphic xmlns:a="http://schemas.openxmlformats.org/drawingml/2006/main">
              <a:graphicData uri="http://schemas.openxmlformats.org/drawingml/2006/picture">
                <pic:pic xmlns:pic="http://schemas.openxmlformats.org/drawingml/2006/picture">
                  <pic:nvPicPr>
                    <pic:cNvPr id="29" name="image1.png"/>
                    <pic:cNvPicPr/>
                  </pic:nvPicPr>
                  <pic:blipFill>
                    <a:blip r:embed="rId177"/>
                    <a:stretch>
                      <a:fillRect/>
                    </a:stretch>
                  </pic:blipFill>
                  <pic:spPr>
                    <a:xfrm>
                      <a:off x="0" y="0"/>
                      <a:ext cx="5229225" cy="504825"/>
                    </a:xfrm>
                    <a:prstGeom prst="rect">
                      <a:avLst/>
                    </a:prstGeom>
                  </pic:spPr>
                </pic:pic>
              </a:graphicData>
            </a:graphic>
          </wp:anchor>
        </w:drawing>
      </w:r>
    </w:p>
    <w:p w14:paraId="2C60542E" w14:textId="2A1DE7AF" w:rsidR="00D65AE4" w:rsidRDefault="00D65AE4">
      <w:pPr>
        <w:spacing w:after="160" w:line="259" w:lineRule="auto"/>
        <w:rPr>
          <w:rFonts w:ascii="Calibri" w:eastAsia="Calibri" w:hAnsi="Calibri" w:cs="Calibri"/>
          <w:color w:val="00000A"/>
          <w:sz w:val="22"/>
          <w:szCs w:val="22"/>
          <w:lang w:val="en-IN" w:bidi="ml-IN"/>
        </w:rPr>
      </w:pPr>
    </w:p>
    <w:p w14:paraId="068A29E7" w14:textId="58A771DB" w:rsidR="00D65AE4" w:rsidRDefault="00D65AE4">
      <w:pPr>
        <w:spacing w:after="160" w:line="259" w:lineRule="auto"/>
        <w:rPr>
          <w:rFonts w:ascii="Calibri" w:eastAsia="Calibri" w:hAnsi="Calibri" w:cs="Calibri"/>
          <w:color w:val="00000A"/>
          <w:sz w:val="22"/>
          <w:szCs w:val="22"/>
          <w:lang w:val="en-IN" w:bidi="ml-IN"/>
        </w:rPr>
      </w:pPr>
    </w:p>
    <w:p w14:paraId="7D763770" w14:textId="3503887F" w:rsidR="00D65AE4" w:rsidRDefault="00D65AE4">
      <w:pPr>
        <w:spacing w:after="160" w:line="259" w:lineRule="auto"/>
        <w:rPr>
          <w:rFonts w:ascii="Calibri" w:eastAsia="Calibri" w:hAnsi="Calibri" w:cs="Calibri"/>
          <w:color w:val="00000A"/>
          <w:sz w:val="22"/>
          <w:szCs w:val="22"/>
          <w:lang w:val="en-IN" w:bidi="ml-IN"/>
        </w:rPr>
      </w:pPr>
    </w:p>
    <w:p w14:paraId="3B39D08E" w14:textId="47E3A02D" w:rsidR="00D65AE4" w:rsidRDefault="00D65AE4">
      <w:pPr>
        <w:spacing w:after="160" w:line="259" w:lineRule="auto"/>
        <w:rPr>
          <w:rFonts w:ascii="Calibri" w:eastAsia="Calibri" w:hAnsi="Calibri" w:cs="Calibri"/>
          <w:color w:val="00000A"/>
          <w:sz w:val="22"/>
          <w:szCs w:val="22"/>
          <w:lang w:val="en-IN" w:bidi="ml-IN"/>
        </w:rPr>
      </w:pPr>
    </w:p>
    <w:p w14:paraId="34029DA5" w14:textId="10AFE6A2" w:rsidR="00D65AE4" w:rsidRDefault="00D65AE4">
      <w:pPr>
        <w:spacing w:after="160" w:line="259" w:lineRule="auto"/>
        <w:rPr>
          <w:rFonts w:ascii="Calibri" w:eastAsia="Calibri" w:hAnsi="Calibri" w:cs="Calibri"/>
          <w:color w:val="00000A"/>
          <w:sz w:val="22"/>
          <w:szCs w:val="22"/>
          <w:lang w:val="en-IN" w:bidi="ml-IN"/>
        </w:rPr>
      </w:pPr>
    </w:p>
    <w:p w14:paraId="63669669" w14:textId="22063B8A" w:rsidR="00D65AE4" w:rsidRDefault="00D65AE4">
      <w:pPr>
        <w:spacing w:after="160" w:line="259" w:lineRule="auto"/>
        <w:rPr>
          <w:rFonts w:ascii="Calibri" w:eastAsia="Calibri" w:hAnsi="Calibri" w:cs="Calibri"/>
          <w:color w:val="00000A"/>
          <w:sz w:val="22"/>
          <w:szCs w:val="22"/>
          <w:lang w:val="en-IN" w:bidi="ml-IN"/>
        </w:rPr>
      </w:pPr>
    </w:p>
    <w:p w14:paraId="6426E07E" w14:textId="00A5BC4A" w:rsidR="003502B2" w:rsidRDefault="003502B2">
      <w:pPr>
        <w:spacing w:after="160" w:line="259" w:lineRule="auto"/>
        <w:rPr>
          <w:rFonts w:ascii="Calibri" w:eastAsia="Calibri" w:hAnsi="Calibri" w:cs="Calibri"/>
          <w:color w:val="00000A"/>
          <w:sz w:val="22"/>
          <w:szCs w:val="22"/>
          <w:lang w:val="en-IN" w:bidi="ml-IN"/>
        </w:rPr>
      </w:pPr>
    </w:p>
    <w:p w14:paraId="71350D97" w14:textId="1B57483B" w:rsidR="003502B2" w:rsidRDefault="003502B2">
      <w:pPr>
        <w:spacing w:after="160" w:line="259" w:lineRule="auto"/>
        <w:rPr>
          <w:rFonts w:ascii="Calibri" w:eastAsia="Calibri" w:hAnsi="Calibri" w:cs="Calibri"/>
          <w:color w:val="00000A"/>
          <w:sz w:val="22"/>
          <w:szCs w:val="22"/>
          <w:lang w:val="en-IN" w:bidi="ml-IN"/>
        </w:rPr>
      </w:pPr>
    </w:p>
    <w:p w14:paraId="7E7AAD83" w14:textId="435F6FA1" w:rsidR="003502B2" w:rsidRDefault="003502B2">
      <w:pPr>
        <w:spacing w:after="160" w:line="259" w:lineRule="auto"/>
        <w:rPr>
          <w:rFonts w:ascii="Calibri" w:eastAsia="Calibri" w:hAnsi="Calibri" w:cs="Calibri"/>
          <w:color w:val="00000A"/>
          <w:sz w:val="22"/>
          <w:szCs w:val="22"/>
          <w:lang w:val="en-IN" w:bidi="ml-IN"/>
        </w:rPr>
      </w:pPr>
    </w:p>
    <w:p w14:paraId="3F4A42D6" w14:textId="1EF2F34C" w:rsidR="003502B2" w:rsidRDefault="003502B2">
      <w:pPr>
        <w:spacing w:after="160" w:line="259" w:lineRule="auto"/>
        <w:rPr>
          <w:rFonts w:ascii="Calibri" w:eastAsia="Calibri" w:hAnsi="Calibri" w:cs="Calibri"/>
          <w:color w:val="00000A"/>
          <w:sz w:val="22"/>
          <w:szCs w:val="22"/>
          <w:lang w:val="en-IN" w:bidi="ml-IN"/>
        </w:rPr>
      </w:pPr>
    </w:p>
    <w:p w14:paraId="696C5F22" w14:textId="7D8A81DA" w:rsidR="003502B2" w:rsidRDefault="003502B2">
      <w:pPr>
        <w:spacing w:after="160" w:line="259" w:lineRule="auto"/>
        <w:rPr>
          <w:rFonts w:ascii="Calibri" w:eastAsia="Calibri" w:hAnsi="Calibri" w:cs="Calibri"/>
          <w:color w:val="00000A"/>
          <w:sz w:val="22"/>
          <w:szCs w:val="22"/>
          <w:lang w:val="en-IN" w:bidi="ml-IN"/>
        </w:rPr>
      </w:pPr>
    </w:p>
    <w:p w14:paraId="45A4749E" w14:textId="511AA4F1" w:rsidR="003502B2" w:rsidRDefault="003502B2">
      <w:pPr>
        <w:spacing w:after="160" w:line="259" w:lineRule="auto"/>
        <w:rPr>
          <w:rFonts w:ascii="Calibri" w:eastAsia="Calibri" w:hAnsi="Calibri" w:cs="Calibri"/>
          <w:color w:val="00000A"/>
          <w:sz w:val="22"/>
          <w:szCs w:val="22"/>
          <w:lang w:val="en-IN" w:bidi="ml-IN"/>
        </w:rPr>
      </w:pPr>
    </w:p>
    <w:p w14:paraId="06369FB3" w14:textId="789949F3" w:rsidR="003502B2" w:rsidRDefault="003502B2">
      <w:pPr>
        <w:spacing w:after="160" w:line="259" w:lineRule="auto"/>
        <w:rPr>
          <w:rFonts w:ascii="Calibri" w:eastAsia="Calibri" w:hAnsi="Calibri" w:cs="Calibri"/>
          <w:color w:val="00000A"/>
          <w:sz w:val="22"/>
          <w:szCs w:val="22"/>
          <w:lang w:val="en-IN" w:bidi="ml-IN"/>
        </w:rPr>
      </w:pPr>
    </w:p>
    <w:p w14:paraId="2BB6EAC3" w14:textId="1F1597EC" w:rsidR="003502B2" w:rsidRDefault="003502B2">
      <w:pPr>
        <w:spacing w:after="160" w:line="259" w:lineRule="auto"/>
        <w:rPr>
          <w:rFonts w:ascii="Calibri" w:eastAsia="Calibri" w:hAnsi="Calibri" w:cs="Calibri"/>
          <w:color w:val="00000A"/>
          <w:sz w:val="22"/>
          <w:szCs w:val="22"/>
          <w:lang w:val="en-IN" w:bidi="ml-IN"/>
        </w:rPr>
      </w:pPr>
    </w:p>
    <w:p w14:paraId="1A71E95E" w14:textId="1F126A35" w:rsidR="0060579F" w:rsidRDefault="0060579F">
      <w:pPr>
        <w:spacing w:after="160" w:line="259" w:lineRule="auto"/>
        <w:rPr>
          <w:rFonts w:ascii="Calibri" w:eastAsia="Calibri" w:hAnsi="Calibri" w:cs="Calibri"/>
          <w:color w:val="00000A"/>
          <w:sz w:val="22"/>
          <w:szCs w:val="22"/>
          <w:lang w:val="en-IN" w:bidi="ml-IN"/>
        </w:rPr>
      </w:pPr>
    </w:p>
    <w:p w14:paraId="2081296E" w14:textId="161F20F4" w:rsidR="0060579F" w:rsidRDefault="0060579F">
      <w:pPr>
        <w:spacing w:after="160" w:line="259" w:lineRule="auto"/>
        <w:rPr>
          <w:rFonts w:ascii="Calibri" w:eastAsia="Calibri" w:hAnsi="Calibri" w:cs="Calibri"/>
          <w:color w:val="00000A"/>
          <w:sz w:val="22"/>
          <w:szCs w:val="22"/>
          <w:lang w:val="en-IN" w:bidi="ml-IN"/>
        </w:rPr>
      </w:pPr>
    </w:p>
    <w:p w14:paraId="7E534EDE" w14:textId="5D0586C5" w:rsidR="003502B2" w:rsidRDefault="003502B2">
      <w:pPr>
        <w:spacing w:after="160" w:line="259" w:lineRule="auto"/>
        <w:rPr>
          <w:rFonts w:ascii="Calibri" w:eastAsia="Calibri" w:hAnsi="Calibri" w:cs="Calibri"/>
          <w:color w:val="00000A"/>
          <w:sz w:val="22"/>
          <w:szCs w:val="22"/>
          <w:lang w:val="en-IN" w:bidi="ml-IN"/>
        </w:rPr>
      </w:pPr>
    </w:p>
    <w:p w14:paraId="3810119A" w14:textId="77777777" w:rsidR="003502B2" w:rsidRDefault="003502B2">
      <w:pPr>
        <w:spacing w:after="160" w:line="259" w:lineRule="auto"/>
        <w:rPr>
          <w:rFonts w:ascii="Calibri" w:eastAsia="Calibri" w:hAnsi="Calibri" w:cs="Calibri"/>
          <w:color w:val="00000A"/>
          <w:sz w:val="22"/>
          <w:szCs w:val="22"/>
          <w:lang w:val="en-IN" w:bidi="ml-IN"/>
        </w:rPr>
      </w:pPr>
    </w:p>
    <w:p w14:paraId="71A52151" w14:textId="07749437" w:rsidR="00D65AE4" w:rsidRDefault="00884F8D">
      <w:pPr>
        <w:pBdr>
          <w:top w:val="single" w:sz="8" w:space="2" w:color="000000"/>
        </w:pBdr>
        <w:spacing w:after="160" w:line="259" w:lineRule="auto"/>
        <w:rPr>
          <w:rFonts w:ascii="Calibri" w:eastAsia="Calibri" w:hAnsi="Calibri" w:cs="Calibri"/>
          <w:sz w:val="22"/>
          <w:szCs w:val="22"/>
          <w:lang w:val="en-IN"/>
        </w:rPr>
      </w:pPr>
      <w:r>
        <w:rPr>
          <w:noProof/>
        </w:rPr>
        <w:lastRenderedPageBreak/>
        <mc:AlternateContent>
          <mc:Choice Requires="wps">
            <w:drawing>
              <wp:anchor distT="0" distB="0" distL="114300" distR="114300" simplePos="0" relativeHeight="251732992" behindDoc="0" locked="0" layoutInCell="1" allowOverlap="1" wp14:anchorId="71673261" wp14:editId="720A127F">
                <wp:simplePos x="0" y="0"/>
                <wp:positionH relativeFrom="column">
                  <wp:posOffset>3924300</wp:posOffset>
                </wp:positionH>
                <wp:positionV relativeFrom="paragraph">
                  <wp:posOffset>241300</wp:posOffset>
                </wp:positionV>
                <wp:extent cx="2345690" cy="1574165"/>
                <wp:effectExtent l="15240" t="14605" r="10795" b="11430"/>
                <wp:wrapSquare wrapText="bothSides"/>
                <wp:docPr id="6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690" cy="1574165"/>
                        </a:xfrm>
                        <a:prstGeom prst="rect">
                          <a:avLst/>
                        </a:prstGeom>
                        <a:solidFill>
                          <a:srgbClr val="FFFFFF"/>
                        </a:solidFill>
                        <a:ln w="12700">
                          <a:solidFill>
                            <a:srgbClr val="C0504D"/>
                          </a:solidFill>
                          <a:miter lim="800000"/>
                          <a:headEnd type="none" w="sm" len="sm"/>
                          <a:tailEnd type="none" w="sm" len="sm"/>
                        </a:ln>
                      </wps:spPr>
                      <wps:txbx>
                        <w:txbxContent>
                          <w:p w14:paraId="6A8C34A1" w14:textId="77777777" w:rsidR="00D65AE4" w:rsidRDefault="00D65AE4">
                            <w:pPr>
                              <w:spacing w:after="160"/>
                            </w:pPr>
                          </w:p>
                          <w:p w14:paraId="1FCBF050" w14:textId="77777777" w:rsidR="00D65AE4" w:rsidRDefault="0013507C">
                            <w:pPr>
                              <w:spacing w:after="160"/>
                            </w:pPr>
                            <w:r>
                              <w:rPr>
                                <w:rFonts w:ascii="Calibri" w:eastAsia="Calibri" w:hAnsi="Calibri" w:cs="Calibri"/>
                                <w:b/>
                                <w:color w:val="000000"/>
                                <w:sz w:val="22"/>
                              </w:rPr>
                              <w:t>Name: NEHA ANTONY</w:t>
                            </w:r>
                          </w:p>
                          <w:p w14:paraId="6DCEEF26" w14:textId="77777777" w:rsidR="00D65AE4" w:rsidRDefault="0013507C">
                            <w:pPr>
                              <w:spacing w:after="160"/>
                            </w:pPr>
                            <w:r>
                              <w:rPr>
                                <w:rFonts w:ascii="Calibri" w:eastAsia="Calibri" w:hAnsi="Calibri" w:cs="Calibri"/>
                                <w:b/>
                                <w:color w:val="000000"/>
                                <w:sz w:val="22"/>
                              </w:rPr>
                              <w:t>Roll No:23</w:t>
                            </w:r>
                          </w:p>
                          <w:p w14:paraId="36B96696" w14:textId="77777777" w:rsidR="00D65AE4" w:rsidRDefault="0013507C">
                            <w:pPr>
                              <w:spacing w:after="160"/>
                            </w:pPr>
                            <w:proofErr w:type="spellStart"/>
                            <w:r>
                              <w:rPr>
                                <w:rFonts w:ascii="Calibri" w:eastAsia="Calibri" w:hAnsi="Calibri" w:cs="Calibri"/>
                                <w:b/>
                                <w:color w:val="000000"/>
                                <w:sz w:val="22"/>
                              </w:rPr>
                              <w:t>Batch:MCA-B</w:t>
                            </w:r>
                            <w:proofErr w:type="spellEnd"/>
                          </w:p>
                          <w:p w14:paraId="01A163FC" w14:textId="77777777" w:rsidR="00D65AE4" w:rsidRDefault="0013507C">
                            <w:pPr>
                              <w:spacing w:after="160"/>
                            </w:pPr>
                            <w:r>
                              <w:rPr>
                                <w:rFonts w:ascii="Calibri" w:eastAsia="Calibri" w:hAnsi="Calibri" w:cs="Calibri"/>
                                <w:b/>
                                <w:color w:val="000000"/>
                                <w:sz w:val="22"/>
                              </w:rPr>
                              <w:t>Date:02-06-2022</w:t>
                            </w:r>
                          </w:p>
                          <w:p w14:paraId="278565B5" w14:textId="77777777" w:rsidR="00D65AE4" w:rsidRDefault="00D65AE4">
                            <w:pPr>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71673261" id="Text Box 30" o:spid="_x0000_s1055" type="#_x0000_t202" style="position:absolute;margin-left:309pt;margin-top:19pt;width:184.7pt;height:123.9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" strokecolor="#c0504d" strokeweight="1pt">
                <v:stroke startarrowwidth="narrow" startarrowlength="short" endarrowwidth="narrow" endarrowlength="short"/>
                <v:textbox>
                  <w:txbxContent>
                    <w:p w14:paraId="6A8C34A1" w14:textId="77777777" w:rsidR="00D65AE4" w:rsidRDefault="00D65AE4">
                      <w:pPr>
                        <w:spacing w:after="160"/>
                      </w:pPr>
                    </w:p>
                    <w:p w14:paraId="1FCBF050" w14:textId="77777777" w:rsidR="00D65AE4" w:rsidRDefault="0013507C">
                      <w:pPr>
                        <w:spacing w:after="160"/>
                      </w:pPr>
                      <w:r>
                        <w:rPr>
                          <w:rFonts w:ascii="Calibri" w:eastAsia="Calibri" w:hAnsi="Calibri" w:cs="Calibri"/>
                          <w:b/>
                          <w:color w:val="000000"/>
                          <w:sz w:val="22"/>
                        </w:rPr>
                        <w:t>Name: NEHA ANTONY</w:t>
                      </w:r>
                    </w:p>
                    <w:p w14:paraId="6DCEEF26" w14:textId="77777777" w:rsidR="00D65AE4" w:rsidRDefault="0013507C">
                      <w:pPr>
                        <w:spacing w:after="160"/>
                      </w:pPr>
                      <w:r>
                        <w:rPr>
                          <w:rFonts w:ascii="Calibri" w:eastAsia="Calibri" w:hAnsi="Calibri" w:cs="Calibri"/>
                          <w:b/>
                          <w:color w:val="000000"/>
                          <w:sz w:val="22"/>
                        </w:rPr>
                        <w:t>Roll No:23</w:t>
                      </w:r>
                    </w:p>
                    <w:p w14:paraId="36B96696" w14:textId="77777777" w:rsidR="00D65AE4" w:rsidRDefault="0013507C">
                      <w:pPr>
                        <w:spacing w:after="160"/>
                      </w:pPr>
                      <w:proofErr w:type="spellStart"/>
                      <w:r>
                        <w:rPr>
                          <w:rFonts w:ascii="Calibri" w:eastAsia="Calibri" w:hAnsi="Calibri" w:cs="Calibri"/>
                          <w:b/>
                          <w:color w:val="000000"/>
                          <w:sz w:val="22"/>
                        </w:rPr>
                        <w:t>Batch:MCA-B</w:t>
                      </w:r>
                      <w:proofErr w:type="spellEnd"/>
                    </w:p>
                    <w:p w14:paraId="01A163FC" w14:textId="77777777" w:rsidR="00D65AE4" w:rsidRDefault="0013507C">
                      <w:pPr>
                        <w:spacing w:after="160"/>
                      </w:pPr>
                      <w:r>
                        <w:rPr>
                          <w:rFonts w:ascii="Calibri" w:eastAsia="Calibri" w:hAnsi="Calibri" w:cs="Calibri"/>
                          <w:b/>
                          <w:color w:val="000000"/>
                          <w:sz w:val="22"/>
                        </w:rPr>
                        <w:t>Date:02-06-2022</w:t>
                      </w:r>
                    </w:p>
                    <w:p w14:paraId="278565B5" w14:textId="77777777" w:rsidR="00D65AE4" w:rsidRDefault="00D65AE4">
                      <w:pPr>
                        <w:spacing w:after="160"/>
                      </w:pPr>
                    </w:p>
                  </w:txbxContent>
                </v:textbox>
                <w10:wrap type="square"/>
              </v:shape>
            </w:pict>
          </mc:Fallback>
        </mc:AlternateContent>
      </w:r>
    </w:p>
    <w:p w14:paraId="66FC2532" w14:textId="77777777" w:rsidR="00D65AE4" w:rsidRDefault="0013507C">
      <w:pPr>
        <w:spacing w:after="160" w:line="259" w:lineRule="auto"/>
        <w:jc w:val="both"/>
        <w:rPr>
          <w:rFonts w:ascii="Calibri" w:eastAsia="Calibri" w:hAnsi="Calibri" w:cs="Calibri"/>
          <w:b/>
          <w:sz w:val="28"/>
          <w:szCs w:val="28"/>
          <w:u w:val="single"/>
          <w:lang w:val="en-IN"/>
        </w:rPr>
      </w:pPr>
      <w:r>
        <w:rPr>
          <w:rFonts w:ascii="Calibri" w:eastAsia="Calibri" w:hAnsi="Calibri" w:cs="Calibri"/>
          <w:b/>
          <w:color w:val="C55911"/>
          <w:sz w:val="28"/>
          <w:szCs w:val="28"/>
          <w:u w:val="single"/>
          <w:lang w:val="en-IN"/>
        </w:rPr>
        <w:t>NETWORKING &amp; SYSTEM ADMINISTRATION LAB</w:t>
      </w:r>
    </w:p>
    <w:p w14:paraId="722BEA45" w14:textId="77777777" w:rsidR="00D65AE4" w:rsidRDefault="00D65AE4">
      <w:pPr>
        <w:spacing w:after="160" w:line="259" w:lineRule="auto"/>
        <w:rPr>
          <w:rFonts w:ascii="Calibri" w:eastAsia="Calibri" w:hAnsi="Calibri" w:cs="Calibri"/>
          <w:sz w:val="22"/>
          <w:szCs w:val="22"/>
          <w:lang w:val="en-IN"/>
        </w:rPr>
      </w:pPr>
    </w:p>
    <w:p w14:paraId="19C7439E" w14:textId="1E6049FD" w:rsidR="00D65AE4" w:rsidRDefault="0013507C">
      <w:pPr>
        <w:spacing w:after="160" w:line="259" w:lineRule="auto"/>
        <w:rPr>
          <w:b/>
          <w:sz w:val="28"/>
          <w:szCs w:val="28"/>
          <w:u w:val="single"/>
          <w:lang w:val="en-IN"/>
        </w:rPr>
      </w:pPr>
      <w:r>
        <w:rPr>
          <w:b/>
          <w:sz w:val="28"/>
          <w:szCs w:val="28"/>
          <w:u w:val="single"/>
          <w:lang w:val="en-IN"/>
        </w:rPr>
        <w:t xml:space="preserve">Experiment No.: </w:t>
      </w:r>
      <w:r w:rsidR="003502B2">
        <w:rPr>
          <w:b/>
          <w:sz w:val="28"/>
          <w:szCs w:val="28"/>
          <w:u w:val="single"/>
          <w:lang w:val="en-IN"/>
        </w:rPr>
        <w:t>7</w:t>
      </w:r>
    </w:p>
    <w:p w14:paraId="0C79C344" w14:textId="77777777" w:rsidR="00D65AE4" w:rsidRDefault="00D65AE4">
      <w:pPr>
        <w:spacing w:after="160" w:line="259" w:lineRule="auto"/>
        <w:rPr>
          <w:b/>
          <w:sz w:val="28"/>
          <w:szCs w:val="28"/>
          <w:u w:val="single"/>
          <w:lang w:val="en-IN"/>
        </w:rPr>
      </w:pPr>
    </w:p>
    <w:p w14:paraId="3644CA64" w14:textId="77777777" w:rsidR="00D65AE4" w:rsidRDefault="0013507C">
      <w:pPr>
        <w:spacing w:after="160" w:line="259" w:lineRule="auto"/>
        <w:rPr>
          <w:b/>
          <w:sz w:val="28"/>
          <w:szCs w:val="28"/>
          <w:u w:val="single"/>
          <w:lang w:val="en-IN"/>
        </w:rPr>
      </w:pPr>
      <w:r>
        <w:rPr>
          <w:b/>
          <w:sz w:val="28"/>
          <w:szCs w:val="28"/>
          <w:u w:val="single"/>
          <w:lang w:val="en-IN"/>
        </w:rPr>
        <w:t>Aim</w:t>
      </w:r>
    </w:p>
    <w:p w14:paraId="08152B22" w14:textId="77777777" w:rsidR="00D65AE4" w:rsidRDefault="0013507C">
      <w:pPr>
        <w:spacing w:after="160" w:line="259" w:lineRule="auto"/>
        <w:rPr>
          <w:sz w:val="28"/>
          <w:szCs w:val="28"/>
          <w:lang w:val="en-IN"/>
        </w:rPr>
      </w:pPr>
      <w:r>
        <w:rPr>
          <w:sz w:val="28"/>
          <w:szCs w:val="28"/>
          <w:lang w:val="en-IN"/>
        </w:rPr>
        <w:t xml:space="preserve">Introduction to command line tools for networking IPv4 networking, network commands: ping route traceroute, </w:t>
      </w:r>
      <w:proofErr w:type="spellStart"/>
      <w:r>
        <w:rPr>
          <w:sz w:val="28"/>
          <w:szCs w:val="28"/>
          <w:lang w:val="en-IN"/>
        </w:rPr>
        <w:t>nslookup</w:t>
      </w:r>
      <w:proofErr w:type="spellEnd"/>
      <w:r>
        <w:rPr>
          <w:sz w:val="28"/>
          <w:szCs w:val="28"/>
          <w:lang w:val="en-IN"/>
        </w:rPr>
        <w:t xml:space="preserve">, </w:t>
      </w:r>
      <w:proofErr w:type="spellStart"/>
      <w:r>
        <w:rPr>
          <w:sz w:val="28"/>
          <w:szCs w:val="28"/>
          <w:lang w:val="en-IN"/>
        </w:rPr>
        <w:t>ip</w:t>
      </w:r>
      <w:proofErr w:type="spellEnd"/>
      <w:r>
        <w:rPr>
          <w:sz w:val="28"/>
          <w:szCs w:val="28"/>
          <w:lang w:val="en-IN"/>
        </w:rPr>
        <w:t>.</w:t>
      </w:r>
    </w:p>
    <w:p w14:paraId="2F2471CC" w14:textId="77777777" w:rsidR="00D65AE4" w:rsidRDefault="0013507C">
      <w:pPr>
        <w:spacing w:after="160" w:line="259" w:lineRule="auto"/>
        <w:rPr>
          <w:b/>
          <w:sz w:val="28"/>
          <w:szCs w:val="28"/>
          <w:u w:val="single"/>
          <w:lang w:val="en-IN"/>
        </w:rPr>
      </w:pPr>
      <w:r>
        <w:rPr>
          <w:b/>
          <w:sz w:val="28"/>
          <w:szCs w:val="28"/>
          <w:u w:val="single"/>
          <w:lang w:val="en-IN"/>
        </w:rPr>
        <w:t>Procedure</w:t>
      </w:r>
    </w:p>
    <w:p w14:paraId="242E6CAA" w14:textId="77777777" w:rsidR="00D65AE4" w:rsidRDefault="0013507C">
      <w:pPr>
        <w:spacing w:after="160" w:line="259" w:lineRule="auto"/>
        <w:jc w:val="both"/>
        <w:rPr>
          <w:b/>
          <w:lang w:val="en-IN"/>
        </w:rPr>
      </w:pPr>
      <w:r>
        <w:rPr>
          <w:b/>
          <w:lang w:val="en-IN"/>
        </w:rPr>
        <w:t>Ipconfig</w:t>
      </w:r>
    </w:p>
    <w:p w14:paraId="240B6929" w14:textId="77777777" w:rsidR="00D65AE4" w:rsidRDefault="0013507C">
      <w:pPr>
        <w:spacing w:after="160" w:line="259" w:lineRule="auto"/>
        <w:jc w:val="both"/>
        <w:rPr>
          <w:lang w:val="en-IN"/>
        </w:rPr>
      </w:pPr>
      <w:r>
        <w:rPr>
          <w:lang w:val="en-IN"/>
        </w:rPr>
        <w:t>"Ipconfig" often comes up as the most-used networking command on Windows. Not only is it useful for the information it provides, but you can combine it with a couple of switches to execute certain tasks.</w:t>
      </w:r>
    </w:p>
    <w:p w14:paraId="64CE1499" w14:textId="77777777" w:rsidR="00D65AE4" w:rsidRDefault="00D65AE4">
      <w:pPr>
        <w:spacing w:after="160" w:line="259" w:lineRule="auto"/>
        <w:jc w:val="both"/>
        <w:rPr>
          <w:b/>
          <w:u w:val="single"/>
          <w:lang w:val="en-IN"/>
        </w:rPr>
      </w:pPr>
    </w:p>
    <w:p w14:paraId="50F90F18" w14:textId="77777777" w:rsidR="00D65AE4" w:rsidRDefault="0013507C">
      <w:pPr>
        <w:spacing w:after="160" w:line="259" w:lineRule="auto"/>
        <w:jc w:val="both"/>
        <w:rPr>
          <w:b/>
          <w:u w:val="single"/>
          <w:lang w:val="en-IN"/>
        </w:rPr>
      </w:pPr>
      <w:r>
        <w:rPr>
          <w:b/>
          <w:noProof/>
          <w:u w:val="single"/>
        </w:rPr>
        <w:drawing>
          <wp:inline distT="0" distB="0" distL="0" distR="0" wp14:anchorId="1F049852" wp14:editId="0E54369E">
            <wp:extent cx="4669427" cy="2384388"/>
            <wp:effectExtent l="0" t="0" r="0" b="0"/>
            <wp:docPr id="212355382" name="image8.png"/>
            <wp:cNvGraphicFramePr/>
            <a:graphic xmlns:a="http://schemas.openxmlformats.org/drawingml/2006/main">
              <a:graphicData uri="http://schemas.openxmlformats.org/drawingml/2006/picture">
                <pic:pic xmlns:pic="http://schemas.openxmlformats.org/drawingml/2006/picture">
                  <pic:nvPicPr>
                    <pic:cNvPr id="212355382" name="image8.png"/>
                    <pic:cNvPicPr/>
                  </pic:nvPicPr>
                  <pic:blipFill>
                    <a:blip r:embed="rId178"/>
                    <a:stretch>
                      <a:fillRect/>
                    </a:stretch>
                  </pic:blipFill>
                  <pic:spPr>
                    <a:xfrm>
                      <a:off x="0" y="0"/>
                      <a:ext cx="4669427" cy="2384388"/>
                    </a:xfrm>
                    <a:prstGeom prst="rect">
                      <a:avLst/>
                    </a:prstGeom>
                  </pic:spPr>
                </pic:pic>
              </a:graphicData>
            </a:graphic>
          </wp:inline>
        </w:drawing>
      </w:r>
    </w:p>
    <w:p w14:paraId="7DC4D991" w14:textId="77777777" w:rsidR="00D65AE4" w:rsidRDefault="0013507C">
      <w:pPr>
        <w:spacing w:after="160" w:line="259" w:lineRule="auto"/>
        <w:jc w:val="both"/>
        <w:rPr>
          <w:lang w:val="en-IN"/>
        </w:rPr>
      </w:pPr>
      <w:bookmarkStart w:id="27" w:name="_heading=h.gjdgxs_2" w:colFirst="0" w:colLast="0"/>
      <w:bookmarkEnd w:id="27"/>
      <w:r>
        <w:rPr>
          <w:noProof/>
        </w:rPr>
        <w:drawing>
          <wp:inline distT="0" distB="0" distL="0" distR="0" wp14:anchorId="4FC0010C" wp14:editId="13F5054D">
            <wp:extent cx="3689985" cy="2733675"/>
            <wp:effectExtent l="0" t="0" r="0" b="0"/>
            <wp:docPr id="821071789" name="image4.png"/>
            <wp:cNvGraphicFramePr/>
            <a:graphic xmlns:a="http://schemas.openxmlformats.org/drawingml/2006/main">
              <a:graphicData uri="http://schemas.openxmlformats.org/drawingml/2006/picture">
                <pic:pic xmlns:pic="http://schemas.openxmlformats.org/drawingml/2006/picture">
                  <pic:nvPicPr>
                    <pic:cNvPr id="821071789" name="image4.png"/>
                    <pic:cNvPicPr/>
                  </pic:nvPicPr>
                  <pic:blipFill>
                    <a:blip r:embed="rId179"/>
                    <a:srcRect r="-24967"/>
                    <a:stretch>
                      <a:fillRect/>
                    </a:stretch>
                  </pic:blipFill>
                  <pic:spPr>
                    <a:xfrm>
                      <a:off x="0" y="0"/>
                      <a:ext cx="3689985" cy="2733675"/>
                    </a:xfrm>
                    <a:prstGeom prst="rect">
                      <a:avLst/>
                    </a:prstGeom>
                  </pic:spPr>
                </pic:pic>
              </a:graphicData>
            </a:graphic>
          </wp:inline>
        </w:drawing>
      </w:r>
    </w:p>
    <w:p w14:paraId="03DB8551" w14:textId="77777777" w:rsidR="00D65AE4" w:rsidRDefault="0013507C">
      <w:pPr>
        <w:spacing w:after="160" w:line="259" w:lineRule="auto"/>
        <w:jc w:val="both"/>
        <w:rPr>
          <w:b/>
          <w:lang w:val="en-IN"/>
        </w:rPr>
      </w:pPr>
      <w:r>
        <w:rPr>
          <w:b/>
          <w:lang w:val="en-IN"/>
        </w:rPr>
        <w:lastRenderedPageBreak/>
        <w:t xml:space="preserve"> </w:t>
      </w:r>
      <w:proofErr w:type="spellStart"/>
      <w:r>
        <w:rPr>
          <w:b/>
          <w:lang w:val="en-IN"/>
        </w:rPr>
        <w:t>Nslookup</w:t>
      </w:r>
      <w:proofErr w:type="spellEnd"/>
    </w:p>
    <w:p w14:paraId="17962ECC" w14:textId="77777777" w:rsidR="00D65AE4" w:rsidRDefault="0013507C">
      <w:pPr>
        <w:spacing w:after="160" w:line="259" w:lineRule="auto"/>
        <w:jc w:val="both"/>
        <w:rPr>
          <w:lang w:val="en-IN"/>
        </w:rPr>
      </w:pPr>
      <w:r>
        <w:rPr>
          <w:lang w:val="en-IN"/>
        </w:rPr>
        <w:t>"</w:t>
      </w:r>
      <w:proofErr w:type="spellStart"/>
      <w:r>
        <w:rPr>
          <w:lang w:val="en-IN"/>
        </w:rPr>
        <w:t>Nslookup</w:t>
      </w:r>
      <w:proofErr w:type="spellEnd"/>
      <w:r>
        <w:rPr>
          <w:lang w:val="en-IN"/>
        </w:rPr>
        <w:t>" stands for Name Server Lookup. It packs a lot of power, but most users won't need that power. For regular folks like you and me, its main use is finding out the IP address behind a certain domain name.</w:t>
      </w:r>
    </w:p>
    <w:p w14:paraId="778E0EB0" w14:textId="77777777" w:rsidR="00D65AE4" w:rsidRDefault="00D65AE4">
      <w:pPr>
        <w:spacing w:after="160" w:line="259" w:lineRule="auto"/>
        <w:jc w:val="both"/>
        <w:rPr>
          <w:lang w:val="en-IN"/>
        </w:rPr>
      </w:pPr>
    </w:p>
    <w:p w14:paraId="1FD67A30" w14:textId="77777777" w:rsidR="00D65AE4" w:rsidRDefault="0013507C">
      <w:pPr>
        <w:spacing w:after="160" w:line="259" w:lineRule="auto"/>
        <w:jc w:val="both"/>
        <w:rPr>
          <w:lang w:val="en-IN"/>
        </w:rPr>
      </w:pPr>
      <w:r>
        <w:rPr>
          <w:noProof/>
        </w:rPr>
        <w:drawing>
          <wp:inline distT="0" distB="0" distL="0" distR="0" wp14:anchorId="39D90994" wp14:editId="56514BDB">
            <wp:extent cx="2934653" cy="3134176"/>
            <wp:effectExtent l="0" t="0" r="0" b="0"/>
            <wp:docPr id="1203637666" name="image2.png"/>
            <wp:cNvGraphicFramePr/>
            <a:graphic xmlns:a="http://schemas.openxmlformats.org/drawingml/2006/main">
              <a:graphicData uri="http://schemas.openxmlformats.org/drawingml/2006/picture">
                <pic:pic xmlns:pic="http://schemas.openxmlformats.org/drawingml/2006/picture">
                  <pic:nvPicPr>
                    <pic:cNvPr id="1203637666" name="image2.png"/>
                    <pic:cNvPicPr/>
                  </pic:nvPicPr>
                  <pic:blipFill>
                    <a:blip r:embed="rId180"/>
                    <a:stretch>
                      <a:fillRect/>
                    </a:stretch>
                  </pic:blipFill>
                  <pic:spPr>
                    <a:xfrm>
                      <a:off x="0" y="0"/>
                      <a:ext cx="2934653" cy="3134176"/>
                    </a:xfrm>
                    <a:prstGeom prst="rect">
                      <a:avLst/>
                    </a:prstGeom>
                  </pic:spPr>
                </pic:pic>
              </a:graphicData>
            </a:graphic>
          </wp:inline>
        </w:drawing>
      </w:r>
    </w:p>
    <w:p w14:paraId="021A4DD8" w14:textId="77777777" w:rsidR="00D65AE4" w:rsidRDefault="0013507C">
      <w:pPr>
        <w:spacing w:after="160" w:line="259" w:lineRule="auto"/>
        <w:jc w:val="both"/>
        <w:rPr>
          <w:b/>
          <w:lang w:val="en-IN"/>
        </w:rPr>
      </w:pPr>
      <w:r>
        <w:rPr>
          <w:lang w:val="en-IN"/>
        </w:rPr>
        <w:t xml:space="preserve"> </w:t>
      </w:r>
      <w:r>
        <w:rPr>
          <w:b/>
          <w:lang w:val="en-IN"/>
        </w:rPr>
        <w:t xml:space="preserve"> Ping</w:t>
      </w:r>
    </w:p>
    <w:p w14:paraId="4629191B" w14:textId="77777777" w:rsidR="00D65AE4" w:rsidRDefault="0013507C">
      <w:pPr>
        <w:spacing w:after="160" w:line="259" w:lineRule="auto"/>
        <w:jc w:val="both"/>
        <w:rPr>
          <w:lang w:val="en-IN"/>
        </w:rPr>
      </w:pPr>
      <w:r>
        <w:rPr>
          <w:lang w:val="en-IN"/>
        </w:rPr>
        <w:t xml:space="preserve">"Ping" is one of the most basic yet useful network commands to utilize in the command prompt application. It tells you whether your computer can reach some destination IP address or domain name, and if it can, how </w:t>
      </w:r>
      <w:proofErr w:type="spellStart"/>
      <w:r>
        <w:rPr>
          <w:lang w:val="en-IN"/>
        </w:rPr>
        <w:t>longit</w:t>
      </w:r>
      <w:proofErr w:type="spellEnd"/>
      <w:r>
        <w:rPr>
          <w:lang w:val="en-IN"/>
        </w:rPr>
        <w:t xml:space="preserve"> takes data to travel there and back again.</w:t>
      </w:r>
    </w:p>
    <w:p w14:paraId="31B4FF26" w14:textId="77777777" w:rsidR="00D65AE4" w:rsidRDefault="00D65AE4">
      <w:pPr>
        <w:spacing w:after="160" w:line="259" w:lineRule="auto"/>
        <w:jc w:val="both"/>
        <w:rPr>
          <w:lang w:val="en-IN"/>
        </w:rPr>
      </w:pPr>
    </w:p>
    <w:p w14:paraId="07AD1339" w14:textId="77777777" w:rsidR="00D65AE4" w:rsidRDefault="0013507C">
      <w:pPr>
        <w:spacing w:after="160" w:line="259" w:lineRule="auto"/>
        <w:jc w:val="both"/>
        <w:rPr>
          <w:lang w:val="en-IN"/>
        </w:rPr>
      </w:pPr>
      <w:r>
        <w:rPr>
          <w:noProof/>
        </w:rPr>
        <w:drawing>
          <wp:inline distT="0" distB="0" distL="0" distR="0" wp14:anchorId="07D7E947" wp14:editId="011CFEAC">
            <wp:extent cx="4467849" cy="2038635"/>
            <wp:effectExtent l="0" t="0" r="0" b="0"/>
            <wp:docPr id="533312607" name="image7.png"/>
            <wp:cNvGraphicFramePr/>
            <a:graphic xmlns:a="http://schemas.openxmlformats.org/drawingml/2006/main">
              <a:graphicData uri="http://schemas.openxmlformats.org/drawingml/2006/picture">
                <pic:pic xmlns:pic="http://schemas.openxmlformats.org/drawingml/2006/picture">
                  <pic:nvPicPr>
                    <pic:cNvPr id="533312607" name="image7.png"/>
                    <pic:cNvPicPr/>
                  </pic:nvPicPr>
                  <pic:blipFill>
                    <a:blip r:embed="rId181"/>
                    <a:stretch>
                      <a:fillRect/>
                    </a:stretch>
                  </pic:blipFill>
                  <pic:spPr>
                    <a:xfrm>
                      <a:off x="0" y="0"/>
                      <a:ext cx="4467849" cy="2038635"/>
                    </a:xfrm>
                    <a:prstGeom prst="rect">
                      <a:avLst/>
                    </a:prstGeom>
                  </pic:spPr>
                </pic:pic>
              </a:graphicData>
            </a:graphic>
          </wp:inline>
        </w:drawing>
      </w:r>
    </w:p>
    <w:p w14:paraId="15C730F3" w14:textId="77777777" w:rsidR="00D65AE4" w:rsidRDefault="0013507C">
      <w:pPr>
        <w:spacing w:after="160" w:line="259" w:lineRule="auto"/>
        <w:jc w:val="both"/>
        <w:rPr>
          <w:lang w:val="en-IN"/>
        </w:rPr>
      </w:pPr>
      <w:proofErr w:type="spellStart"/>
      <w:r>
        <w:rPr>
          <w:lang w:val="en-IN"/>
        </w:rPr>
        <w:t>Tracert</w:t>
      </w:r>
      <w:proofErr w:type="spellEnd"/>
    </w:p>
    <w:p w14:paraId="15AD9972" w14:textId="77777777" w:rsidR="00D65AE4" w:rsidRDefault="0013507C">
      <w:pPr>
        <w:spacing w:after="160" w:line="259" w:lineRule="auto"/>
        <w:jc w:val="both"/>
        <w:rPr>
          <w:lang w:val="en-IN"/>
        </w:rPr>
      </w:pPr>
      <w:r>
        <w:rPr>
          <w:lang w:val="en-IN"/>
        </w:rPr>
        <w:t>"</w:t>
      </w:r>
      <w:proofErr w:type="spellStart"/>
      <w:r>
        <w:rPr>
          <w:lang w:val="en-IN"/>
        </w:rPr>
        <w:t>Tracert</w:t>
      </w:r>
      <w:proofErr w:type="spellEnd"/>
      <w:r>
        <w:rPr>
          <w:lang w:val="en-IN"/>
        </w:rPr>
        <w:t>" stands for Trace Route. And much like "ping," it sends out a data packet as a way to troubleshoot any network issues you might have, but it instead tracks the route of the packet as it hops from server to server.</w:t>
      </w:r>
    </w:p>
    <w:p w14:paraId="3FE4629C" w14:textId="77777777" w:rsidR="00D65AE4" w:rsidRDefault="0013507C">
      <w:pPr>
        <w:spacing w:after="160" w:line="259" w:lineRule="auto"/>
        <w:jc w:val="both"/>
        <w:rPr>
          <w:lang w:val="en-IN"/>
        </w:rPr>
      </w:pPr>
      <w:r>
        <w:rPr>
          <w:noProof/>
        </w:rPr>
        <w:lastRenderedPageBreak/>
        <w:drawing>
          <wp:inline distT="0" distB="0" distL="0" distR="0" wp14:anchorId="5062B099" wp14:editId="751DCC8D">
            <wp:extent cx="6211167" cy="2495898"/>
            <wp:effectExtent l="0" t="0" r="0" b="0"/>
            <wp:docPr id="1879560567" name="image5.png"/>
            <wp:cNvGraphicFramePr/>
            <a:graphic xmlns:a="http://schemas.openxmlformats.org/drawingml/2006/main">
              <a:graphicData uri="http://schemas.openxmlformats.org/drawingml/2006/picture">
                <pic:pic xmlns:pic="http://schemas.openxmlformats.org/drawingml/2006/picture">
                  <pic:nvPicPr>
                    <pic:cNvPr id="1879560567" name="image5.png"/>
                    <pic:cNvPicPr/>
                  </pic:nvPicPr>
                  <pic:blipFill>
                    <a:blip r:embed="rId182"/>
                    <a:stretch>
                      <a:fillRect/>
                    </a:stretch>
                  </pic:blipFill>
                  <pic:spPr>
                    <a:xfrm>
                      <a:off x="0" y="0"/>
                      <a:ext cx="6211167" cy="2495898"/>
                    </a:xfrm>
                    <a:prstGeom prst="rect">
                      <a:avLst/>
                    </a:prstGeom>
                  </pic:spPr>
                </pic:pic>
              </a:graphicData>
            </a:graphic>
          </wp:inline>
        </w:drawing>
      </w:r>
    </w:p>
    <w:p w14:paraId="37A7DD5A" w14:textId="77777777" w:rsidR="00D65AE4" w:rsidRDefault="0013507C">
      <w:pPr>
        <w:spacing w:after="160" w:line="259" w:lineRule="auto"/>
        <w:jc w:val="both"/>
        <w:rPr>
          <w:lang w:val="en-IN"/>
        </w:rPr>
      </w:pPr>
      <w:r>
        <w:rPr>
          <w:lang w:val="en-IN"/>
        </w:rPr>
        <w:t>Netstat</w:t>
      </w:r>
    </w:p>
    <w:p w14:paraId="3DE3A800" w14:textId="77777777" w:rsidR="00D65AE4" w:rsidRDefault="0013507C">
      <w:pPr>
        <w:spacing w:after="160" w:line="259" w:lineRule="auto"/>
        <w:jc w:val="both"/>
        <w:rPr>
          <w:lang w:val="en-IN"/>
        </w:rPr>
      </w:pPr>
      <w:r>
        <w:rPr>
          <w:lang w:val="en-IN"/>
        </w:rPr>
        <w:t>"Netstat" is a tool for network statistics, diagnostics, and analysis. It's powerful and complex but can be simple enough if you ignore the advanced aspects that you don't need to know about (assuming you aren't managing a massive business or campus network, for example).</w:t>
      </w:r>
    </w:p>
    <w:p w14:paraId="61B0EDD3" w14:textId="77777777" w:rsidR="00D65AE4" w:rsidRDefault="0013507C">
      <w:pPr>
        <w:spacing w:after="160" w:line="259" w:lineRule="auto"/>
        <w:jc w:val="both"/>
        <w:rPr>
          <w:lang w:val="en-IN"/>
        </w:rPr>
      </w:pPr>
      <w:r>
        <w:rPr>
          <w:lang w:val="en-IN"/>
        </w:rPr>
        <w:t>The -f option clears the routing tables of all gateway entries. If you use the -f option in conjunction with one of the commands, the tables are cleared before you run the command.</w:t>
      </w:r>
    </w:p>
    <w:p w14:paraId="5BA0B215" w14:textId="77777777" w:rsidR="00D65AE4" w:rsidRDefault="00D65AE4">
      <w:pPr>
        <w:spacing w:after="160" w:line="259" w:lineRule="auto"/>
        <w:jc w:val="both"/>
        <w:rPr>
          <w:lang w:val="en-IN"/>
        </w:rPr>
      </w:pPr>
    </w:p>
    <w:p w14:paraId="3EDCC830" w14:textId="77777777" w:rsidR="00D65AE4" w:rsidRDefault="0013507C">
      <w:pPr>
        <w:spacing w:after="160" w:line="259" w:lineRule="auto"/>
        <w:jc w:val="both"/>
        <w:rPr>
          <w:lang w:val="en-IN"/>
        </w:rPr>
      </w:pPr>
      <w:r>
        <w:rPr>
          <w:lang w:val="en-IN"/>
        </w:rPr>
        <w:t>By default, routes are not preserved when you restart the system. Use the -p option with the add command to make a route persistent. Use the -p option with the print command to view the list of registered persistent routes.</w:t>
      </w:r>
    </w:p>
    <w:p w14:paraId="36F8BD3E" w14:textId="77777777" w:rsidR="00D65AE4" w:rsidRDefault="00D65AE4">
      <w:pPr>
        <w:spacing w:after="160" w:line="259" w:lineRule="auto"/>
        <w:jc w:val="both"/>
        <w:rPr>
          <w:lang w:val="en-IN"/>
        </w:rPr>
      </w:pPr>
    </w:p>
    <w:p w14:paraId="7F80CB43" w14:textId="77777777" w:rsidR="00D65AE4" w:rsidRDefault="0013507C">
      <w:pPr>
        <w:spacing w:after="160" w:line="259" w:lineRule="auto"/>
        <w:jc w:val="both"/>
        <w:rPr>
          <w:lang w:val="en-IN"/>
        </w:rPr>
      </w:pPr>
      <w:r>
        <w:rPr>
          <w:noProof/>
        </w:rPr>
        <w:drawing>
          <wp:inline distT="0" distB="0" distL="0" distR="0" wp14:anchorId="133D22E7" wp14:editId="2B70BE21">
            <wp:extent cx="6391275" cy="3379470"/>
            <wp:effectExtent l="0" t="0" r="0" b="0"/>
            <wp:docPr id="49664111" name="image6.png"/>
            <wp:cNvGraphicFramePr/>
            <a:graphic xmlns:a="http://schemas.openxmlformats.org/drawingml/2006/main">
              <a:graphicData uri="http://schemas.openxmlformats.org/drawingml/2006/picture">
                <pic:pic xmlns:pic="http://schemas.openxmlformats.org/drawingml/2006/picture">
                  <pic:nvPicPr>
                    <pic:cNvPr id="49664111" name="image6.png"/>
                    <pic:cNvPicPr/>
                  </pic:nvPicPr>
                  <pic:blipFill>
                    <a:blip r:embed="rId183"/>
                    <a:stretch>
                      <a:fillRect/>
                    </a:stretch>
                  </pic:blipFill>
                  <pic:spPr>
                    <a:xfrm>
                      <a:off x="0" y="0"/>
                      <a:ext cx="6391275" cy="3379470"/>
                    </a:xfrm>
                    <a:prstGeom prst="rect">
                      <a:avLst/>
                    </a:prstGeom>
                  </pic:spPr>
                </pic:pic>
              </a:graphicData>
            </a:graphic>
          </wp:inline>
        </w:drawing>
      </w:r>
    </w:p>
    <w:p w14:paraId="0B02BE15" w14:textId="77777777" w:rsidR="00D65AE4" w:rsidRDefault="00D65AE4">
      <w:pPr>
        <w:spacing w:after="160" w:line="259" w:lineRule="auto"/>
        <w:jc w:val="both"/>
        <w:rPr>
          <w:color w:val="58585B"/>
          <w:highlight w:val="white"/>
          <w:lang w:val="en-IN"/>
        </w:rPr>
      </w:pPr>
    </w:p>
    <w:p w14:paraId="0342DF1C" w14:textId="77777777" w:rsidR="00D65AE4" w:rsidRDefault="00D65AE4">
      <w:pPr>
        <w:spacing w:after="160" w:line="259" w:lineRule="auto"/>
        <w:jc w:val="both"/>
        <w:rPr>
          <w:color w:val="58585B"/>
          <w:highlight w:val="white"/>
          <w:lang w:val="en-IN"/>
        </w:rPr>
      </w:pPr>
    </w:p>
    <w:p w14:paraId="3775E07B" w14:textId="77777777" w:rsidR="00D65AE4" w:rsidRDefault="0013507C">
      <w:pPr>
        <w:spacing w:after="160" w:line="259" w:lineRule="auto"/>
        <w:jc w:val="both"/>
        <w:rPr>
          <w:highlight w:val="white"/>
          <w:lang w:val="en-IN"/>
        </w:rPr>
      </w:pPr>
      <w:r>
        <w:rPr>
          <w:highlight w:val="white"/>
          <w:lang w:val="en-IN"/>
        </w:rPr>
        <w:lastRenderedPageBreak/>
        <w:t>Route print</w:t>
      </w:r>
    </w:p>
    <w:p w14:paraId="4031A813" w14:textId="77777777" w:rsidR="00D65AE4" w:rsidRDefault="0013507C">
      <w:pPr>
        <w:spacing w:after="160" w:line="259" w:lineRule="auto"/>
        <w:jc w:val="both"/>
        <w:rPr>
          <w:lang w:val="en-IN"/>
        </w:rPr>
      </w:pPr>
      <w:r>
        <w:rPr>
          <w:highlight w:val="white"/>
          <w:lang w:val="en-IN"/>
        </w:rPr>
        <w:t>You can use the route command to view, add and delete routes on a Microsoft Windows NT server that runs Cisco ICM. You can use these options with the route command</w:t>
      </w:r>
    </w:p>
    <w:p w14:paraId="4C09C621" w14:textId="6F033544" w:rsidR="00D65AE4" w:rsidRDefault="0013507C">
      <w:pPr>
        <w:spacing w:after="160" w:line="259" w:lineRule="auto"/>
        <w:jc w:val="both"/>
        <w:rPr>
          <w:rFonts w:ascii="Calibri" w:eastAsia="Calibri" w:hAnsi="Calibri" w:cs="Calibri"/>
          <w:sz w:val="22"/>
          <w:szCs w:val="22"/>
          <w:lang w:val="en-IN"/>
        </w:rPr>
      </w:pPr>
      <w:r>
        <w:rPr>
          <w:noProof/>
        </w:rPr>
        <w:drawing>
          <wp:inline distT="0" distB="0" distL="0" distR="0" wp14:anchorId="1F3AB309" wp14:editId="29F318D8">
            <wp:extent cx="5915851" cy="6630325"/>
            <wp:effectExtent l="0" t="0" r="0" b="0"/>
            <wp:docPr id="271264019" name="image3.png"/>
            <wp:cNvGraphicFramePr/>
            <a:graphic xmlns:a="http://schemas.openxmlformats.org/drawingml/2006/main">
              <a:graphicData uri="http://schemas.openxmlformats.org/drawingml/2006/picture">
                <pic:pic xmlns:pic="http://schemas.openxmlformats.org/drawingml/2006/picture">
                  <pic:nvPicPr>
                    <pic:cNvPr id="271264019" name="image3.png"/>
                    <pic:cNvPicPr/>
                  </pic:nvPicPr>
                  <pic:blipFill>
                    <a:blip r:embed="rId184"/>
                    <a:stretch>
                      <a:fillRect/>
                    </a:stretch>
                  </pic:blipFill>
                  <pic:spPr>
                    <a:xfrm>
                      <a:off x="0" y="0"/>
                      <a:ext cx="5915851" cy="6630325"/>
                    </a:xfrm>
                    <a:prstGeom prst="rect">
                      <a:avLst/>
                    </a:prstGeom>
                  </pic:spPr>
                </pic:pic>
              </a:graphicData>
            </a:graphic>
          </wp:inline>
        </w:drawing>
      </w:r>
    </w:p>
    <w:p w14:paraId="691F610B" w14:textId="73DAE033" w:rsidR="003502B2" w:rsidRDefault="003502B2">
      <w:pPr>
        <w:spacing w:after="160" w:line="259" w:lineRule="auto"/>
        <w:jc w:val="both"/>
        <w:rPr>
          <w:rFonts w:ascii="Calibri" w:eastAsia="Calibri" w:hAnsi="Calibri" w:cs="Calibri"/>
          <w:sz w:val="22"/>
          <w:szCs w:val="22"/>
          <w:lang w:val="en-IN"/>
        </w:rPr>
      </w:pPr>
    </w:p>
    <w:p w14:paraId="2ED7F260" w14:textId="2D7A0B71" w:rsidR="003502B2" w:rsidRDefault="003502B2">
      <w:pPr>
        <w:spacing w:after="160" w:line="259" w:lineRule="auto"/>
        <w:jc w:val="both"/>
        <w:rPr>
          <w:rFonts w:ascii="Calibri" w:eastAsia="Calibri" w:hAnsi="Calibri" w:cs="Calibri"/>
          <w:sz w:val="22"/>
          <w:szCs w:val="22"/>
          <w:lang w:val="en-IN"/>
        </w:rPr>
      </w:pPr>
    </w:p>
    <w:p w14:paraId="3E15BB3A" w14:textId="62BC7D5B" w:rsidR="003502B2" w:rsidRDefault="003502B2">
      <w:pPr>
        <w:spacing w:after="160" w:line="259" w:lineRule="auto"/>
        <w:jc w:val="both"/>
        <w:rPr>
          <w:rFonts w:ascii="Calibri" w:eastAsia="Calibri" w:hAnsi="Calibri" w:cs="Calibri"/>
          <w:sz w:val="22"/>
          <w:szCs w:val="22"/>
          <w:lang w:val="en-IN"/>
        </w:rPr>
      </w:pPr>
    </w:p>
    <w:p w14:paraId="7421EB5D" w14:textId="544F50C9" w:rsidR="003502B2" w:rsidRDefault="003502B2">
      <w:pPr>
        <w:spacing w:after="160" w:line="259" w:lineRule="auto"/>
        <w:jc w:val="both"/>
        <w:rPr>
          <w:rFonts w:ascii="Calibri" w:eastAsia="Calibri" w:hAnsi="Calibri" w:cs="Calibri"/>
          <w:sz w:val="22"/>
          <w:szCs w:val="22"/>
          <w:lang w:val="en-IN"/>
        </w:rPr>
      </w:pPr>
    </w:p>
    <w:p w14:paraId="01DB0E8F" w14:textId="4BCA27C4" w:rsidR="003502B2" w:rsidRDefault="003502B2">
      <w:pPr>
        <w:spacing w:after="160" w:line="259" w:lineRule="auto"/>
        <w:jc w:val="both"/>
        <w:rPr>
          <w:rFonts w:ascii="Calibri" w:eastAsia="Calibri" w:hAnsi="Calibri" w:cs="Calibri"/>
          <w:sz w:val="22"/>
          <w:szCs w:val="22"/>
          <w:lang w:val="en-IN"/>
        </w:rPr>
      </w:pPr>
    </w:p>
    <w:p w14:paraId="579AF03D" w14:textId="77777777" w:rsidR="003502B2" w:rsidRDefault="003502B2">
      <w:pPr>
        <w:spacing w:after="160" w:line="259" w:lineRule="auto"/>
        <w:jc w:val="both"/>
        <w:rPr>
          <w:rFonts w:ascii="Calibri" w:eastAsia="Calibri" w:hAnsi="Calibri" w:cs="Calibri"/>
          <w:sz w:val="22"/>
          <w:szCs w:val="22"/>
          <w:lang w:val="en-IN"/>
        </w:rPr>
      </w:pPr>
    </w:p>
    <w:p w14:paraId="2E02C90A" w14:textId="7A3BD1AB" w:rsidR="00D65AE4" w:rsidRDefault="00884F8D">
      <w:pPr>
        <w:pBdr>
          <w:top w:val="single" w:sz="8" w:space="2" w:color="000001"/>
        </w:pBdr>
        <w:spacing w:after="160" w:line="259" w:lineRule="auto"/>
        <w:rPr>
          <w:rFonts w:ascii="Calibri" w:eastAsia="Calibri" w:hAnsi="Calibri" w:cs="Calibri"/>
          <w:color w:val="00000A"/>
          <w:sz w:val="22"/>
          <w:szCs w:val="22"/>
          <w:lang w:val="en-IN" w:bidi="ml-IN"/>
        </w:rPr>
      </w:pPr>
      <w:r>
        <w:rPr>
          <w:noProof/>
        </w:rPr>
        <w:lastRenderedPageBreak/>
        <mc:AlternateContent>
          <mc:Choice Requires="wps">
            <w:drawing>
              <wp:anchor distT="0" distB="0" distL="114300" distR="114300" simplePos="0" relativeHeight="251734016" behindDoc="0" locked="0" layoutInCell="1" allowOverlap="1" wp14:anchorId="6E0CCF43" wp14:editId="68E6D30F">
                <wp:simplePos x="0" y="0"/>
                <wp:positionH relativeFrom="column">
                  <wp:posOffset>3911600</wp:posOffset>
                </wp:positionH>
                <wp:positionV relativeFrom="paragraph">
                  <wp:posOffset>228600</wp:posOffset>
                </wp:positionV>
                <wp:extent cx="2360295" cy="1588770"/>
                <wp:effectExtent l="12065" t="11430" r="8890" b="9525"/>
                <wp:wrapSquare wrapText="bothSides"/>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295" cy="1588770"/>
                        </a:xfrm>
                        <a:prstGeom prst="rect">
                          <a:avLst/>
                        </a:prstGeom>
                        <a:solidFill>
                          <a:srgbClr val="FFFFFF"/>
                        </a:solidFill>
                        <a:ln w="12573">
                          <a:solidFill>
                            <a:srgbClr val="C0504D"/>
                          </a:solidFill>
                          <a:miter lim="800000"/>
                          <a:headEnd type="none" w="sm" len="sm"/>
                          <a:tailEnd type="none" w="sm" len="sm"/>
                        </a:ln>
                      </wps:spPr>
                      <wps:txbx>
                        <w:txbxContent>
                          <w:p w14:paraId="43C47F39" w14:textId="77777777" w:rsidR="00D65AE4" w:rsidRDefault="00D65AE4">
                            <w:pPr>
                              <w:spacing w:after="160"/>
                            </w:pPr>
                          </w:p>
                          <w:p w14:paraId="64518752" w14:textId="77777777" w:rsidR="00D65AE4" w:rsidRDefault="0013507C">
                            <w:pPr>
                              <w:spacing w:after="160"/>
                            </w:pPr>
                            <w:r>
                              <w:rPr>
                                <w:rFonts w:ascii="Calibri" w:eastAsia="Calibri" w:hAnsi="Calibri" w:cs="Calibri"/>
                                <w:b/>
                                <w:color w:val="000000"/>
                                <w:sz w:val="22"/>
                              </w:rPr>
                              <w:t>Name: Neha Antony</w:t>
                            </w:r>
                          </w:p>
                          <w:p w14:paraId="26C137EC" w14:textId="77777777" w:rsidR="00D65AE4" w:rsidRDefault="0013507C">
                            <w:pPr>
                              <w:spacing w:after="160"/>
                            </w:pPr>
                            <w:r>
                              <w:rPr>
                                <w:rFonts w:ascii="Calibri" w:eastAsia="Calibri" w:hAnsi="Calibri" w:cs="Calibri"/>
                                <w:b/>
                                <w:color w:val="000000"/>
                                <w:sz w:val="22"/>
                              </w:rPr>
                              <w:t>Roll No:23</w:t>
                            </w:r>
                          </w:p>
                          <w:p w14:paraId="5D8B181F" w14:textId="77777777" w:rsidR="00D65AE4" w:rsidRDefault="0013507C">
                            <w:pPr>
                              <w:spacing w:after="160"/>
                            </w:pPr>
                            <w:proofErr w:type="spellStart"/>
                            <w:r>
                              <w:rPr>
                                <w:rFonts w:ascii="Calibri" w:eastAsia="Calibri" w:hAnsi="Calibri" w:cs="Calibri"/>
                                <w:b/>
                                <w:color w:val="000000"/>
                                <w:sz w:val="22"/>
                              </w:rPr>
                              <w:t>Batch:b</w:t>
                            </w:r>
                            <w:proofErr w:type="spellEnd"/>
                          </w:p>
                          <w:p w14:paraId="3C2950BA" w14:textId="77777777" w:rsidR="00D65AE4" w:rsidRDefault="0013507C">
                            <w:pPr>
                              <w:spacing w:after="160"/>
                            </w:pPr>
                            <w:r>
                              <w:rPr>
                                <w:rFonts w:ascii="Calibri" w:eastAsia="Calibri" w:hAnsi="Calibri" w:cs="Calibri"/>
                                <w:b/>
                                <w:color w:val="000000"/>
                                <w:sz w:val="22"/>
                              </w:rPr>
                              <w:t>Date:23-05-2022</w:t>
                            </w:r>
                          </w:p>
                          <w:p w14:paraId="180AC5E4" w14:textId="77777777" w:rsidR="00D65AE4" w:rsidRDefault="00D65AE4">
                            <w:pPr>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E0CCF43" id="Text Box 31" o:spid="_x0000_s1056" type="#_x0000_t202" style="position:absolute;margin-left:308pt;margin-top:18pt;width:185.85pt;height:125.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" strokecolor="#c0504d" strokeweight=".99pt">
                <v:stroke startarrowwidth="narrow" startarrowlength="short" endarrowwidth="narrow" endarrowlength="short"/>
                <v:textbox>
                  <w:txbxContent>
                    <w:p w14:paraId="43C47F39" w14:textId="77777777" w:rsidR="00D65AE4" w:rsidRDefault="00D65AE4">
                      <w:pPr>
                        <w:spacing w:after="160"/>
                      </w:pPr>
                    </w:p>
                    <w:p w14:paraId="64518752" w14:textId="77777777" w:rsidR="00D65AE4" w:rsidRDefault="0013507C">
                      <w:pPr>
                        <w:spacing w:after="160"/>
                      </w:pPr>
                      <w:r>
                        <w:rPr>
                          <w:rFonts w:ascii="Calibri" w:eastAsia="Calibri" w:hAnsi="Calibri" w:cs="Calibri"/>
                          <w:b/>
                          <w:color w:val="000000"/>
                          <w:sz w:val="22"/>
                        </w:rPr>
                        <w:t>Name: Neha Antony</w:t>
                      </w:r>
                    </w:p>
                    <w:p w14:paraId="26C137EC" w14:textId="77777777" w:rsidR="00D65AE4" w:rsidRDefault="0013507C">
                      <w:pPr>
                        <w:spacing w:after="160"/>
                      </w:pPr>
                      <w:r>
                        <w:rPr>
                          <w:rFonts w:ascii="Calibri" w:eastAsia="Calibri" w:hAnsi="Calibri" w:cs="Calibri"/>
                          <w:b/>
                          <w:color w:val="000000"/>
                          <w:sz w:val="22"/>
                        </w:rPr>
                        <w:t>Roll No:23</w:t>
                      </w:r>
                    </w:p>
                    <w:p w14:paraId="5D8B181F" w14:textId="77777777" w:rsidR="00D65AE4" w:rsidRDefault="0013507C">
                      <w:pPr>
                        <w:spacing w:after="160"/>
                      </w:pPr>
                      <w:proofErr w:type="spellStart"/>
                      <w:r>
                        <w:rPr>
                          <w:rFonts w:ascii="Calibri" w:eastAsia="Calibri" w:hAnsi="Calibri" w:cs="Calibri"/>
                          <w:b/>
                          <w:color w:val="000000"/>
                          <w:sz w:val="22"/>
                        </w:rPr>
                        <w:t>Batch:b</w:t>
                      </w:r>
                      <w:proofErr w:type="spellEnd"/>
                    </w:p>
                    <w:p w14:paraId="3C2950BA" w14:textId="77777777" w:rsidR="00D65AE4" w:rsidRDefault="0013507C">
                      <w:pPr>
                        <w:spacing w:after="160"/>
                      </w:pPr>
                      <w:r>
                        <w:rPr>
                          <w:rFonts w:ascii="Calibri" w:eastAsia="Calibri" w:hAnsi="Calibri" w:cs="Calibri"/>
                          <w:b/>
                          <w:color w:val="000000"/>
                          <w:sz w:val="22"/>
                        </w:rPr>
                        <w:t>Date:23-05-2022</w:t>
                      </w:r>
                    </w:p>
                    <w:p w14:paraId="180AC5E4" w14:textId="77777777" w:rsidR="00D65AE4" w:rsidRDefault="00D65AE4">
                      <w:pPr>
                        <w:spacing w:after="160"/>
                      </w:pPr>
                    </w:p>
                  </w:txbxContent>
                </v:textbox>
                <w10:wrap type="square"/>
              </v:shape>
            </w:pict>
          </mc:Fallback>
        </mc:AlternateContent>
      </w:r>
    </w:p>
    <w:p w14:paraId="3BE7516F" w14:textId="77777777" w:rsidR="00D65AE4" w:rsidRDefault="0013507C">
      <w:pPr>
        <w:spacing w:after="160" w:line="259" w:lineRule="auto"/>
        <w:jc w:val="both"/>
        <w:rPr>
          <w:rFonts w:ascii="Calibri" w:eastAsia="Calibri" w:hAnsi="Calibri" w:cs="Calibri"/>
          <w:color w:val="00000A"/>
          <w:sz w:val="22"/>
          <w:szCs w:val="22"/>
          <w:lang w:val="en-IN" w:bidi="ml-IN"/>
        </w:rPr>
      </w:pPr>
      <w:r>
        <w:rPr>
          <w:rFonts w:ascii="Calibri" w:eastAsia="Calibri" w:hAnsi="Calibri" w:cs="Calibri"/>
          <w:b/>
          <w:color w:val="C55911"/>
          <w:sz w:val="28"/>
          <w:szCs w:val="28"/>
          <w:u w:val="single"/>
          <w:lang w:val="en-IN" w:bidi="ml-IN"/>
        </w:rPr>
        <w:t>NETWORKING &amp; SYSTEM ADMINISTRATION LAB</w:t>
      </w:r>
    </w:p>
    <w:p w14:paraId="342BF022" w14:textId="77777777" w:rsidR="00D65AE4" w:rsidRDefault="00D65AE4">
      <w:pPr>
        <w:spacing w:after="160" w:line="259" w:lineRule="auto"/>
        <w:rPr>
          <w:rFonts w:ascii="Calibri" w:eastAsia="Calibri" w:hAnsi="Calibri" w:cs="Calibri"/>
          <w:color w:val="00000A"/>
          <w:sz w:val="22"/>
          <w:szCs w:val="22"/>
          <w:lang w:val="en-IN" w:bidi="ml-IN"/>
        </w:rPr>
      </w:pPr>
    </w:p>
    <w:p w14:paraId="14A815E8" w14:textId="79269608" w:rsidR="00D65AE4" w:rsidRDefault="0013507C">
      <w:pPr>
        <w:spacing w:after="160" w:line="259" w:lineRule="auto"/>
        <w:rPr>
          <w:rFonts w:ascii="Calibri" w:eastAsia="Calibri" w:hAnsi="Calibri" w:cs="Calibri"/>
          <w:color w:val="00000A"/>
          <w:sz w:val="22"/>
          <w:szCs w:val="22"/>
          <w:lang w:val="en-IN" w:bidi="ml-IN"/>
        </w:rPr>
      </w:pPr>
      <w:r>
        <w:rPr>
          <w:b/>
          <w:color w:val="00000A"/>
          <w:sz w:val="28"/>
          <w:szCs w:val="28"/>
          <w:u w:val="single"/>
          <w:lang w:val="en-IN" w:bidi="ml-IN"/>
        </w:rPr>
        <w:t xml:space="preserve">Experiment No.: </w:t>
      </w:r>
      <w:r w:rsidR="008A21FD">
        <w:rPr>
          <w:b/>
          <w:color w:val="00000A"/>
          <w:sz w:val="28"/>
          <w:szCs w:val="28"/>
          <w:u w:val="single"/>
          <w:lang w:val="en-IN" w:bidi="ml-IN"/>
        </w:rPr>
        <w:t>8</w:t>
      </w:r>
    </w:p>
    <w:p w14:paraId="0F5D18AF" w14:textId="77777777" w:rsidR="00D65AE4" w:rsidRDefault="0013507C">
      <w:pPr>
        <w:spacing w:after="160" w:line="259" w:lineRule="auto"/>
        <w:rPr>
          <w:rFonts w:ascii="Calibri" w:eastAsia="Calibri" w:hAnsi="Calibri" w:cs="Calibri"/>
          <w:color w:val="00000A"/>
          <w:sz w:val="22"/>
          <w:szCs w:val="22"/>
          <w:lang w:val="en-IN" w:bidi="ml-IN"/>
        </w:rPr>
      </w:pPr>
      <w:r>
        <w:rPr>
          <w:b/>
          <w:color w:val="00000A"/>
          <w:sz w:val="28"/>
          <w:szCs w:val="28"/>
          <w:u w:val="single"/>
          <w:lang w:val="en-IN" w:bidi="ml-IN"/>
        </w:rPr>
        <w:t>Aim</w:t>
      </w:r>
    </w:p>
    <w:p w14:paraId="0188BC48" w14:textId="77777777" w:rsidR="00D65AE4" w:rsidRDefault="0013507C">
      <w:pPr>
        <w:spacing w:after="160" w:line="259" w:lineRule="auto"/>
        <w:rPr>
          <w:b/>
          <w:color w:val="00000A"/>
          <w:u w:val="single"/>
          <w:lang w:val="en-IN" w:bidi="ml-IN"/>
        </w:rPr>
      </w:pPr>
      <w:proofErr w:type="spellStart"/>
      <w:r>
        <w:rPr>
          <w:color w:val="00000A"/>
          <w:lang w:val="en-IN" w:bidi="ml-IN"/>
        </w:rPr>
        <w:t>Analyzing</w:t>
      </w:r>
      <w:proofErr w:type="spellEnd"/>
      <w:r>
        <w:rPr>
          <w:color w:val="00000A"/>
          <w:lang w:val="en-IN" w:bidi="ml-IN"/>
        </w:rPr>
        <w:t xml:space="preserve"> network packet stream using </w:t>
      </w:r>
      <w:proofErr w:type="spellStart"/>
      <w:r>
        <w:rPr>
          <w:color w:val="00000A"/>
          <w:lang w:val="en-IN" w:bidi="ml-IN"/>
        </w:rPr>
        <w:t>tcpdump</w:t>
      </w:r>
      <w:proofErr w:type="spellEnd"/>
      <w:r>
        <w:rPr>
          <w:color w:val="00000A"/>
          <w:lang w:val="en-IN" w:bidi="ml-IN"/>
        </w:rPr>
        <w:t xml:space="preserve"> and </w:t>
      </w:r>
      <w:proofErr w:type="spellStart"/>
      <w:r>
        <w:rPr>
          <w:color w:val="00000A"/>
          <w:lang w:val="en-IN" w:bidi="ml-IN"/>
        </w:rPr>
        <w:t>wireshark</w:t>
      </w:r>
      <w:proofErr w:type="spellEnd"/>
      <w:r>
        <w:rPr>
          <w:color w:val="00000A"/>
          <w:lang w:val="en-IN" w:bidi="ml-IN"/>
        </w:rPr>
        <w:t xml:space="preserve">. Perform basic network service tests using </w:t>
      </w:r>
      <w:proofErr w:type="spellStart"/>
      <w:r>
        <w:rPr>
          <w:color w:val="00000A"/>
          <w:lang w:val="en-IN" w:bidi="ml-IN"/>
        </w:rPr>
        <w:t>nc</w:t>
      </w:r>
      <w:proofErr w:type="spellEnd"/>
      <w:r>
        <w:rPr>
          <w:color w:val="00000A"/>
          <w:lang w:val="en-IN" w:bidi="ml-IN"/>
        </w:rPr>
        <w:t xml:space="preserve">. </w:t>
      </w:r>
    </w:p>
    <w:p w14:paraId="75ABCD4D" w14:textId="77777777" w:rsidR="00D65AE4" w:rsidRDefault="0013507C">
      <w:pPr>
        <w:spacing w:after="160" w:line="259" w:lineRule="auto"/>
        <w:rPr>
          <w:b/>
          <w:color w:val="00000A"/>
          <w:sz w:val="28"/>
          <w:szCs w:val="28"/>
          <w:u w:val="single"/>
          <w:lang w:val="en-IN" w:bidi="ml-IN"/>
        </w:rPr>
      </w:pPr>
      <w:r>
        <w:rPr>
          <w:b/>
          <w:color w:val="00000A"/>
          <w:sz w:val="28"/>
          <w:szCs w:val="28"/>
          <w:u w:val="single"/>
          <w:lang w:val="en-IN" w:bidi="ml-IN"/>
        </w:rPr>
        <w:t>Procedure</w:t>
      </w:r>
    </w:p>
    <w:p w14:paraId="5AEFF730" w14:textId="77777777" w:rsidR="00D65AE4" w:rsidRDefault="0013507C">
      <w:pPr>
        <w:numPr>
          <w:ilvl w:val="0"/>
          <w:numId w:val="6"/>
        </w:numPr>
        <w:pBdr>
          <w:top w:val="nil"/>
          <w:left w:val="nil"/>
          <w:bottom w:val="nil"/>
          <w:right w:val="nil"/>
          <w:between w:val="nil"/>
        </w:pBdr>
        <w:spacing w:after="160" w:line="276" w:lineRule="auto"/>
        <w:jc w:val="both"/>
        <w:rPr>
          <w:color w:val="00000A"/>
          <w:u w:val="single"/>
          <w:lang w:val="en-IN" w:bidi="ml-IN"/>
        </w:rPr>
      </w:pPr>
      <w:r>
        <w:rPr>
          <w:color w:val="00000A"/>
          <w:u w:val="single"/>
          <w:lang w:val="en-IN" w:bidi="ml-IN"/>
        </w:rPr>
        <w:t xml:space="preserve">How to Install </w:t>
      </w:r>
      <w:proofErr w:type="spellStart"/>
      <w:r>
        <w:rPr>
          <w:color w:val="00000A"/>
          <w:u w:val="single"/>
          <w:lang w:val="en-IN" w:bidi="ml-IN"/>
        </w:rPr>
        <w:t>tcpdump</w:t>
      </w:r>
      <w:proofErr w:type="spellEnd"/>
      <w:r>
        <w:rPr>
          <w:color w:val="00000A"/>
          <w:u w:val="single"/>
          <w:lang w:val="en-IN" w:bidi="ml-IN"/>
        </w:rPr>
        <w:t xml:space="preserve"> in Linux</w:t>
      </w:r>
    </w:p>
    <w:p w14:paraId="42EAC753" w14:textId="77777777" w:rsidR="00D65AE4" w:rsidRDefault="0013507C">
      <w:pPr>
        <w:spacing w:after="160" w:line="276" w:lineRule="auto"/>
        <w:jc w:val="both"/>
        <w:rPr>
          <w:color w:val="00000A"/>
          <w:lang w:val="en-IN" w:bidi="ml-IN"/>
        </w:rPr>
      </w:pPr>
      <w:r>
        <w:rPr>
          <w:color w:val="00000A"/>
          <w:lang w:val="en-IN" w:bidi="ml-IN"/>
        </w:rPr>
        <w:t xml:space="preserve">     Many Linux distributions already shipped with the </w:t>
      </w:r>
      <w:proofErr w:type="spellStart"/>
      <w:r>
        <w:rPr>
          <w:color w:val="00000A"/>
          <w:lang w:val="en-IN" w:bidi="ml-IN"/>
        </w:rPr>
        <w:t>tcpdump</w:t>
      </w:r>
      <w:proofErr w:type="spellEnd"/>
      <w:r>
        <w:rPr>
          <w:color w:val="00000A"/>
          <w:lang w:val="en-IN" w:bidi="ml-IN"/>
        </w:rPr>
        <w:t xml:space="preserve"> tool, if in case you don’t have it on a            system, you can install it using the command.</w:t>
      </w:r>
    </w:p>
    <w:p w14:paraId="43EDA1A8" w14:textId="77777777" w:rsidR="00D65AE4" w:rsidRDefault="0013507C">
      <w:pPr>
        <w:numPr>
          <w:ilvl w:val="0"/>
          <w:numId w:val="7"/>
        </w:numPr>
        <w:pBdr>
          <w:top w:val="nil"/>
          <w:left w:val="nil"/>
          <w:bottom w:val="nil"/>
          <w:right w:val="nil"/>
          <w:between w:val="nil"/>
        </w:pBdr>
        <w:spacing w:after="160" w:line="276" w:lineRule="auto"/>
        <w:jc w:val="both"/>
        <w:rPr>
          <w:color w:val="00000A"/>
          <w:lang w:val="en-IN" w:bidi="ml-IN"/>
        </w:rPr>
      </w:pPr>
      <w:r>
        <w:rPr>
          <w:color w:val="00000A"/>
          <w:lang w:val="en-IN" w:bidi="ml-IN"/>
        </w:rPr>
        <w:t xml:space="preserve">$ </w:t>
      </w:r>
      <w:proofErr w:type="spellStart"/>
      <w:r>
        <w:rPr>
          <w:color w:val="00000A"/>
          <w:lang w:val="en-IN" w:bidi="ml-IN"/>
        </w:rPr>
        <w:t>sudo</w:t>
      </w:r>
      <w:proofErr w:type="spellEnd"/>
      <w:r>
        <w:rPr>
          <w:color w:val="00000A"/>
          <w:lang w:val="en-IN" w:bidi="ml-IN"/>
        </w:rPr>
        <w:t xml:space="preserve"> apt-get install </w:t>
      </w:r>
      <w:proofErr w:type="spellStart"/>
      <w:r>
        <w:rPr>
          <w:color w:val="00000A"/>
          <w:lang w:val="en-IN" w:bidi="ml-IN"/>
        </w:rPr>
        <w:t>tcpdump</w:t>
      </w:r>
      <w:proofErr w:type="spellEnd"/>
      <w:r>
        <w:rPr>
          <w:color w:val="00000A"/>
          <w:lang w:val="en-IN" w:bidi="ml-IN"/>
        </w:rPr>
        <w:t xml:space="preserve">  [On Debian, Ubuntu and Mint]</w:t>
      </w:r>
      <w:r>
        <w:rPr>
          <w:noProof/>
        </w:rPr>
        <w:drawing>
          <wp:anchor distT="0" distB="0" distL="0" distR="0" simplePos="0" relativeHeight="251735040" behindDoc="0" locked="0" layoutInCell="1" allowOverlap="1" wp14:anchorId="7C783167" wp14:editId="2A0C2432">
            <wp:simplePos x="0" y="0"/>
            <wp:positionH relativeFrom="column">
              <wp:posOffset>0</wp:posOffset>
            </wp:positionH>
            <wp:positionV relativeFrom="paragraph">
              <wp:posOffset>2145030</wp:posOffset>
            </wp:positionV>
            <wp:extent cx="6391275" cy="3307715"/>
            <wp:effectExtent l="0" t="0" r="0" b="0"/>
            <wp:wrapSquare wrapText="bothSides"/>
            <wp:docPr id="1400636789" name="image19.png"/>
            <wp:cNvGraphicFramePr/>
            <a:graphic xmlns:a="http://schemas.openxmlformats.org/drawingml/2006/main">
              <a:graphicData uri="http://schemas.openxmlformats.org/drawingml/2006/picture">
                <pic:pic xmlns:pic="http://schemas.openxmlformats.org/drawingml/2006/picture">
                  <pic:nvPicPr>
                    <pic:cNvPr id="1400636789" name="image19.png"/>
                    <pic:cNvPicPr/>
                  </pic:nvPicPr>
                  <pic:blipFill>
                    <a:blip r:embed="rId185"/>
                    <a:stretch>
                      <a:fillRect/>
                    </a:stretch>
                  </pic:blipFill>
                  <pic:spPr>
                    <a:xfrm>
                      <a:off x="0" y="0"/>
                      <a:ext cx="6391275" cy="3307715"/>
                    </a:xfrm>
                    <a:prstGeom prst="rect">
                      <a:avLst/>
                    </a:prstGeom>
                  </pic:spPr>
                </pic:pic>
              </a:graphicData>
            </a:graphic>
          </wp:anchor>
        </w:drawing>
      </w:r>
    </w:p>
    <w:p w14:paraId="0E5F7018" w14:textId="77777777" w:rsidR="00D65AE4" w:rsidRDefault="0013507C">
      <w:pPr>
        <w:spacing w:after="160" w:line="276" w:lineRule="auto"/>
        <w:jc w:val="both"/>
        <w:rPr>
          <w:b/>
          <w:color w:val="00000A"/>
          <w:sz w:val="28"/>
          <w:szCs w:val="28"/>
          <w:u w:val="single"/>
          <w:lang w:val="en-IN" w:bidi="ml-IN"/>
        </w:rPr>
      </w:pPr>
      <w:r>
        <w:rPr>
          <w:noProof/>
        </w:rPr>
        <w:drawing>
          <wp:anchor distT="0" distB="0" distL="0" distR="0" simplePos="0" relativeHeight="251736064" behindDoc="0" locked="0" layoutInCell="1" allowOverlap="1" wp14:anchorId="2ED55BAC" wp14:editId="4A2A903A">
            <wp:simplePos x="0" y="0"/>
            <wp:positionH relativeFrom="column">
              <wp:posOffset>0</wp:posOffset>
            </wp:positionH>
            <wp:positionV relativeFrom="paragraph">
              <wp:posOffset>635</wp:posOffset>
            </wp:positionV>
            <wp:extent cx="6391275" cy="1797685"/>
            <wp:effectExtent l="0" t="0" r="0" b="0"/>
            <wp:wrapSquare wrapText="bothSides"/>
            <wp:docPr id="354246786" name="image9.png"/>
            <wp:cNvGraphicFramePr/>
            <a:graphic xmlns:a="http://schemas.openxmlformats.org/drawingml/2006/main">
              <a:graphicData uri="http://schemas.openxmlformats.org/drawingml/2006/picture">
                <pic:pic xmlns:pic="http://schemas.openxmlformats.org/drawingml/2006/picture">
                  <pic:nvPicPr>
                    <pic:cNvPr id="354246786" name="image9.png"/>
                    <pic:cNvPicPr/>
                  </pic:nvPicPr>
                  <pic:blipFill>
                    <a:blip r:embed="rId186"/>
                    <a:stretch>
                      <a:fillRect/>
                    </a:stretch>
                  </pic:blipFill>
                  <pic:spPr>
                    <a:xfrm>
                      <a:off x="0" y="0"/>
                      <a:ext cx="6391275" cy="1797685"/>
                    </a:xfrm>
                    <a:prstGeom prst="rect">
                      <a:avLst/>
                    </a:prstGeom>
                  </pic:spPr>
                </pic:pic>
              </a:graphicData>
            </a:graphic>
          </wp:anchor>
        </w:drawing>
      </w:r>
    </w:p>
    <w:p w14:paraId="7E5BF5D2" w14:textId="77777777" w:rsidR="00D65AE4" w:rsidRDefault="00D65AE4">
      <w:pPr>
        <w:spacing w:after="160" w:line="276" w:lineRule="auto"/>
        <w:jc w:val="both"/>
        <w:rPr>
          <w:color w:val="000000"/>
          <w:lang w:val="en-IN" w:bidi="ml-IN"/>
        </w:rPr>
      </w:pPr>
    </w:p>
    <w:p w14:paraId="28F286D5" w14:textId="77777777" w:rsidR="00D65AE4" w:rsidRDefault="00D65AE4">
      <w:pPr>
        <w:spacing w:after="160" w:line="276" w:lineRule="auto"/>
        <w:jc w:val="both"/>
        <w:rPr>
          <w:color w:val="000000"/>
          <w:lang w:val="en-IN" w:bidi="ml-IN"/>
        </w:rPr>
      </w:pPr>
    </w:p>
    <w:p w14:paraId="7B2B517F" w14:textId="77777777" w:rsidR="00D65AE4" w:rsidRDefault="0013507C">
      <w:pPr>
        <w:numPr>
          <w:ilvl w:val="0"/>
          <w:numId w:val="6"/>
        </w:numPr>
        <w:pBdr>
          <w:top w:val="nil"/>
          <w:left w:val="nil"/>
          <w:bottom w:val="nil"/>
          <w:right w:val="nil"/>
          <w:between w:val="nil"/>
        </w:pBdr>
        <w:spacing w:after="160" w:line="276" w:lineRule="auto"/>
        <w:jc w:val="both"/>
        <w:rPr>
          <w:color w:val="000000"/>
          <w:lang w:val="en-IN" w:bidi="ml-IN"/>
        </w:rPr>
      </w:pPr>
      <w:r>
        <w:rPr>
          <w:color w:val="000000"/>
          <w:lang w:val="en-IN" w:bidi="ml-IN"/>
        </w:rPr>
        <w:t>Display Available Interfaces</w:t>
      </w:r>
    </w:p>
    <w:p w14:paraId="47E27736" w14:textId="77777777" w:rsidR="00D65AE4" w:rsidRDefault="0013507C">
      <w:pPr>
        <w:spacing w:after="160" w:line="276" w:lineRule="auto"/>
        <w:jc w:val="both"/>
        <w:rPr>
          <w:color w:val="000000"/>
          <w:lang w:val="en-IN" w:bidi="ml-IN"/>
        </w:rPr>
      </w:pPr>
      <w:r>
        <w:rPr>
          <w:color w:val="000000"/>
          <w:lang w:val="en-IN" w:bidi="ml-IN"/>
        </w:rPr>
        <w:t>To list the number of available interfaces on the system, run the following command with -D option.</w:t>
      </w:r>
    </w:p>
    <w:p w14:paraId="5604390B" w14:textId="77777777" w:rsidR="00D65AE4" w:rsidRDefault="0013507C">
      <w:pPr>
        <w:spacing w:after="160" w:line="276" w:lineRule="auto"/>
        <w:jc w:val="both"/>
        <w:rPr>
          <w:color w:val="000000"/>
          <w:sz w:val="28"/>
          <w:szCs w:val="28"/>
          <w:lang w:val="en-IN" w:bidi="ml-IN"/>
        </w:rPr>
      </w:pPr>
      <w:r>
        <w:rPr>
          <w:noProof/>
        </w:rPr>
        <w:drawing>
          <wp:anchor distT="0" distB="0" distL="0" distR="0" simplePos="0" relativeHeight="251737088" behindDoc="0" locked="0" layoutInCell="1" allowOverlap="1" wp14:anchorId="5DEBEA7E" wp14:editId="3E8FD36B">
            <wp:simplePos x="0" y="0"/>
            <wp:positionH relativeFrom="column">
              <wp:posOffset>60960</wp:posOffset>
            </wp:positionH>
            <wp:positionV relativeFrom="paragraph">
              <wp:posOffset>66040</wp:posOffset>
            </wp:positionV>
            <wp:extent cx="5372100" cy="1085850"/>
            <wp:effectExtent l="0" t="0" r="0" b="0"/>
            <wp:wrapSquare wrapText="bothSides"/>
            <wp:docPr id="405869450" name="image2.png"/>
            <wp:cNvGraphicFramePr/>
            <a:graphic xmlns:a="http://schemas.openxmlformats.org/drawingml/2006/main">
              <a:graphicData uri="http://schemas.openxmlformats.org/drawingml/2006/picture">
                <pic:pic xmlns:pic="http://schemas.openxmlformats.org/drawingml/2006/picture">
                  <pic:nvPicPr>
                    <pic:cNvPr id="405869450" name="image2.png"/>
                    <pic:cNvPicPr/>
                  </pic:nvPicPr>
                  <pic:blipFill>
                    <a:blip r:embed="rId187"/>
                    <a:stretch>
                      <a:fillRect/>
                    </a:stretch>
                  </pic:blipFill>
                  <pic:spPr>
                    <a:xfrm>
                      <a:off x="0" y="0"/>
                      <a:ext cx="5372100" cy="1085850"/>
                    </a:xfrm>
                    <a:prstGeom prst="rect">
                      <a:avLst/>
                    </a:prstGeom>
                  </pic:spPr>
                </pic:pic>
              </a:graphicData>
            </a:graphic>
          </wp:anchor>
        </w:drawing>
      </w:r>
    </w:p>
    <w:p w14:paraId="7B0D4072" w14:textId="77777777" w:rsidR="00D65AE4" w:rsidRDefault="00D65AE4">
      <w:pPr>
        <w:spacing w:after="160" w:line="276" w:lineRule="auto"/>
        <w:jc w:val="both"/>
        <w:rPr>
          <w:color w:val="000000"/>
          <w:sz w:val="28"/>
          <w:szCs w:val="28"/>
          <w:lang w:val="en-IN" w:bidi="ml-IN"/>
        </w:rPr>
      </w:pPr>
    </w:p>
    <w:p w14:paraId="466E535E" w14:textId="77777777" w:rsidR="00D65AE4" w:rsidRDefault="00D65AE4">
      <w:pPr>
        <w:spacing w:after="160" w:line="276" w:lineRule="auto"/>
        <w:jc w:val="both"/>
        <w:rPr>
          <w:color w:val="000000"/>
          <w:sz w:val="28"/>
          <w:szCs w:val="28"/>
          <w:lang w:val="en-IN" w:bidi="ml-IN"/>
        </w:rPr>
      </w:pPr>
    </w:p>
    <w:p w14:paraId="11812407" w14:textId="77777777" w:rsidR="00D65AE4" w:rsidRDefault="00D65AE4">
      <w:pPr>
        <w:spacing w:after="160" w:line="276" w:lineRule="auto"/>
        <w:jc w:val="both"/>
        <w:rPr>
          <w:color w:val="000000"/>
          <w:sz w:val="28"/>
          <w:szCs w:val="28"/>
          <w:lang w:val="en-IN" w:bidi="ml-IN"/>
        </w:rPr>
      </w:pPr>
    </w:p>
    <w:p w14:paraId="224FE315" w14:textId="77777777" w:rsidR="00D65AE4" w:rsidRDefault="0013507C">
      <w:pPr>
        <w:numPr>
          <w:ilvl w:val="0"/>
          <w:numId w:val="6"/>
        </w:numPr>
        <w:pBdr>
          <w:top w:val="nil"/>
          <w:left w:val="nil"/>
          <w:bottom w:val="nil"/>
          <w:right w:val="nil"/>
          <w:between w:val="nil"/>
        </w:pBdr>
        <w:spacing w:after="160" w:line="276" w:lineRule="auto"/>
        <w:jc w:val="both"/>
        <w:rPr>
          <w:color w:val="000000"/>
          <w:lang w:val="en-IN" w:bidi="ml-IN"/>
        </w:rPr>
      </w:pPr>
      <w:r>
        <w:rPr>
          <w:color w:val="000000"/>
          <w:lang w:val="en-IN" w:bidi="ml-IN"/>
        </w:rPr>
        <w:t>Capture Packets from Specific Interface</w:t>
      </w:r>
    </w:p>
    <w:p w14:paraId="6DC75B7E" w14:textId="77777777" w:rsidR="00D65AE4" w:rsidRDefault="0013507C">
      <w:pPr>
        <w:spacing w:after="160" w:line="276" w:lineRule="auto"/>
        <w:jc w:val="both"/>
        <w:rPr>
          <w:color w:val="000000"/>
          <w:sz w:val="28"/>
          <w:szCs w:val="28"/>
          <w:lang w:val="en-IN" w:bidi="ml-IN"/>
        </w:rPr>
      </w:pPr>
      <w:r>
        <w:rPr>
          <w:color w:val="000000"/>
          <w:lang w:val="en-IN" w:bidi="ml-IN"/>
        </w:rPr>
        <w:t xml:space="preserve">The command screen will scroll up until you interrupt and when we execute the </w:t>
      </w:r>
      <w:proofErr w:type="spellStart"/>
      <w:r>
        <w:rPr>
          <w:color w:val="000000"/>
          <w:lang w:val="en-IN" w:bidi="ml-IN"/>
        </w:rPr>
        <w:t>tcpdump</w:t>
      </w:r>
      <w:proofErr w:type="spellEnd"/>
      <w:r>
        <w:rPr>
          <w:color w:val="000000"/>
          <w:lang w:val="en-IN" w:bidi="ml-IN"/>
        </w:rPr>
        <w:t xml:space="preserve"> command it will captures from all the interfaces, however with -</w:t>
      </w:r>
      <w:proofErr w:type="spellStart"/>
      <w:r>
        <w:rPr>
          <w:color w:val="000000"/>
          <w:lang w:val="en-IN" w:bidi="ml-IN"/>
        </w:rPr>
        <w:t>i</w:t>
      </w:r>
      <w:proofErr w:type="spellEnd"/>
      <w:r>
        <w:rPr>
          <w:color w:val="000000"/>
          <w:lang w:val="en-IN" w:bidi="ml-IN"/>
        </w:rPr>
        <w:t xml:space="preserve"> switch only capture from the desired interface</w:t>
      </w:r>
      <w:r>
        <w:rPr>
          <w:color w:val="000000"/>
          <w:sz w:val="28"/>
          <w:szCs w:val="28"/>
          <w:lang w:val="en-IN" w:bidi="ml-IN"/>
        </w:rPr>
        <w:t>.</w:t>
      </w:r>
    </w:p>
    <w:p w14:paraId="140DD9D3" w14:textId="77777777" w:rsidR="00D65AE4" w:rsidRDefault="0013507C">
      <w:pPr>
        <w:spacing w:after="160" w:line="276" w:lineRule="auto"/>
        <w:jc w:val="both"/>
        <w:rPr>
          <w:color w:val="000000"/>
          <w:sz w:val="28"/>
          <w:szCs w:val="28"/>
          <w:lang w:val="en-IN" w:bidi="ml-IN"/>
        </w:rPr>
      </w:pPr>
      <w:r>
        <w:rPr>
          <w:noProof/>
          <w:color w:val="000000"/>
          <w:sz w:val="28"/>
          <w:szCs w:val="28"/>
        </w:rPr>
        <w:drawing>
          <wp:inline distT="0" distB="0" distL="0" distR="0" wp14:anchorId="2EAE7C13" wp14:editId="76DAB453">
            <wp:extent cx="5038725" cy="2524125"/>
            <wp:effectExtent l="0" t="0" r="0" b="0"/>
            <wp:docPr id="753064378" name="image14.png"/>
            <wp:cNvGraphicFramePr/>
            <a:graphic xmlns:a="http://schemas.openxmlformats.org/drawingml/2006/main">
              <a:graphicData uri="http://schemas.openxmlformats.org/drawingml/2006/picture">
                <pic:pic xmlns:pic="http://schemas.openxmlformats.org/drawingml/2006/picture">
                  <pic:nvPicPr>
                    <pic:cNvPr id="753064378" name="image14.png"/>
                    <pic:cNvPicPr/>
                  </pic:nvPicPr>
                  <pic:blipFill>
                    <a:blip r:embed="rId188"/>
                    <a:stretch>
                      <a:fillRect/>
                    </a:stretch>
                  </pic:blipFill>
                  <pic:spPr>
                    <a:xfrm>
                      <a:off x="0" y="0"/>
                      <a:ext cx="5038725" cy="2524125"/>
                    </a:xfrm>
                    <a:prstGeom prst="rect">
                      <a:avLst/>
                    </a:prstGeom>
                  </pic:spPr>
                </pic:pic>
              </a:graphicData>
            </a:graphic>
          </wp:inline>
        </w:drawing>
      </w:r>
    </w:p>
    <w:p w14:paraId="726A409A" w14:textId="77777777" w:rsidR="00D65AE4" w:rsidRDefault="0013507C">
      <w:pPr>
        <w:numPr>
          <w:ilvl w:val="0"/>
          <w:numId w:val="6"/>
        </w:numPr>
        <w:pBdr>
          <w:top w:val="nil"/>
          <w:left w:val="nil"/>
          <w:bottom w:val="nil"/>
          <w:right w:val="nil"/>
          <w:between w:val="nil"/>
        </w:pBdr>
        <w:spacing w:after="160" w:line="276" w:lineRule="auto"/>
        <w:jc w:val="both"/>
        <w:rPr>
          <w:color w:val="000000"/>
          <w:lang w:val="en-IN" w:bidi="ml-IN"/>
        </w:rPr>
      </w:pPr>
      <w:r>
        <w:rPr>
          <w:color w:val="000000"/>
          <w:lang w:val="en-IN" w:bidi="ml-IN"/>
        </w:rPr>
        <w:t>Capture Only N Number of Packets</w:t>
      </w:r>
    </w:p>
    <w:p w14:paraId="713D42B0" w14:textId="77777777" w:rsidR="00D65AE4" w:rsidRDefault="0013507C">
      <w:pPr>
        <w:shd w:val="clear" w:color="auto" w:fill="FFFFFF"/>
        <w:spacing w:after="380" w:line="276" w:lineRule="auto"/>
        <w:jc w:val="both"/>
        <w:rPr>
          <w:color w:val="00000A"/>
          <w:lang w:val="en-IN" w:bidi="ml-IN"/>
        </w:rPr>
      </w:pPr>
      <w:bookmarkStart w:id="28" w:name="_heading=h.imz6su5f3ms8" w:colFirst="0" w:colLast="0"/>
      <w:bookmarkEnd w:id="28"/>
      <w:r>
        <w:rPr>
          <w:color w:val="00000A"/>
          <w:lang w:val="en-IN" w:bidi="ml-IN"/>
        </w:rPr>
        <w:t xml:space="preserve">When you run the </w:t>
      </w:r>
      <w:proofErr w:type="spellStart"/>
      <w:r>
        <w:rPr>
          <w:color w:val="00000A"/>
          <w:lang w:val="en-IN" w:bidi="ml-IN"/>
        </w:rPr>
        <w:t>tcpdump</w:t>
      </w:r>
      <w:proofErr w:type="spellEnd"/>
      <w:r>
        <w:rPr>
          <w:color w:val="00000A"/>
          <w:lang w:val="en-IN" w:bidi="ml-IN"/>
        </w:rPr>
        <w:t xml:space="preserve"> command it will capture all the packets for the specified interface, until you hit the cancel button. But using </w:t>
      </w:r>
      <w:r>
        <w:rPr>
          <w:color w:val="00000A"/>
          <w:shd w:val="clear" w:color="auto" w:fill="F4F2FF"/>
          <w:lang w:val="en-IN" w:bidi="ml-IN"/>
        </w:rPr>
        <w:t>-c</w:t>
      </w:r>
      <w:r>
        <w:rPr>
          <w:color w:val="00000A"/>
          <w:lang w:val="en-IN" w:bidi="ml-IN"/>
        </w:rPr>
        <w:t xml:space="preserve"> option, you can capture a specified number of packets.</w:t>
      </w:r>
    </w:p>
    <w:p w14:paraId="563445C2" w14:textId="77777777" w:rsidR="00D65AE4" w:rsidRDefault="0013507C">
      <w:pPr>
        <w:spacing w:after="160" w:line="276" w:lineRule="auto"/>
        <w:jc w:val="both"/>
        <w:rPr>
          <w:color w:val="000000"/>
          <w:lang w:val="en-IN" w:bidi="ml-IN"/>
        </w:rPr>
      </w:pPr>
      <w:r>
        <w:rPr>
          <w:color w:val="000000"/>
          <w:lang w:val="en-IN" w:bidi="ml-IN"/>
        </w:rPr>
        <w:t xml:space="preserve"># </w:t>
      </w:r>
      <w:proofErr w:type="spellStart"/>
      <w:r>
        <w:rPr>
          <w:color w:val="000000"/>
          <w:lang w:val="en-IN" w:bidi="ml-IN"/>
        </w:rPr>
        <w:t>tcpdump</w:t>
      </w:r>
      <w:proofErr w:type="spellEnd"/>
      <w:r>
        <w:rPr>
          <w:color w:val="000000"/>
          <w:lang w:val="en-IN" w:bidi="ml-IN"/>
        </w:rPr>
        <w:t xml:space="preserve"> –c 5 –</w:t>
      </w:r>
      <w:proofErr w:type="spellStart"/>
      <w:r>
        <w:rPr>
          <w:color w:val="000000"/>
          <w:lang w:val="en-IN" w:bidi="ml-IN"/>
        </w:rPr>
        <w:t>i</w:t>
      </w:r>
      <w:proofErr w:type="spellEnd"/>
      <w:r>
        <w:rPr>
          <w:color w:val="000000"/>
          <w:lang w:val="en-IN" w:bidi="ml-IN"/>
        </w:rPr>
        <w:t xml:space="preserve"> enp3s0</w:t>
      </w:r>
    </w:p>
    <w:p w14:paraId="2E650C01" w14:textId="77777777" w:rsidR="00D65AE4" w:rsidRDefault="0013507C">
      <w:pPr>
        <w:spacing w:after="160" w:line="276" w:lineRule="auto"/>
        <w:jc w:val="both"/>
        <w:rPr>
          <w:color w:val="000000"/>
          <w:lang w:val="en-IN" w:bidi="ml-IN"/>
        </w:rPr>
      </w:pPr>
      <w:r>
        <w:rPr>
          <w:noProof/>
        </w:rPr>
        <w:drawing>
          <wp:anchor distT="0" distB="0" distL="0" distR="0" simplePos="0" relativeHeight="251738112" behindDoc="0" locked="0" layoutInCell="1" allowOverlap="1" wp14:anchorId="3F44C2AC" wp14:editId="4BED1753">
            <wp:simplePos x="0" y="0"/>
            <wp:positionH relativeFrom="column">
              <wp:posOffset>0</wp:posOffset>
            </wp:positionH>
            <wp:positionV relativeFrom="paragraph">
              <wp:posOffset>635</wp:posOffset>
            </wp:positionV>
            <wp:extent cx="6391275" cy="1050290"/>
            <wp:effectExtent l="0" t="0" r="0" b="0"/>
            <wp:wrapSquare wrapText="bothSides"/>
            <wp:docPr id="372534332" name="image3.png"/>
            <wp:cNvGraphicFramePr/>
            <a:graphic xmlns:a="http://schemas.openxmlformats.org/drawingml/2006/main">
              <a:graphicData uri="http://schemas.openxmlformats.org/drawingml/2006/picture">
                <pic:pic xmlns:pic="http://schemas.openxmlformats.org/drawingml/2006/picture">
                  <pic:nvPicPr>
                    <pic:cNvPr id="372534332" name="image3.png"/>
                    <pic:cNvPicPr/>
                  </pic:nvPicPr>
                  <pic:blipFill>
                    <a:blip r:embed="rId189"/>
                    <a:stretch>
                      <a:fillRect/>
                    </a:stretch>
                  </pic:blipFill>
                  <pic:spPr>
                    <a:xfrm>
                      <a:off x="0" y="0"/>
                      <a:ext cx="6391275" cy="1050290"/>
                    </a:xfrm>
                    <a:prstGeom prst="rect">
                      <a:avLst/>
                    </a:prstGeom>
                  </pic:spPr>
                </pic:pic>
              </a:graphicData>
            </a:graphic>
          </wp:anchor>
        </w:drawing>
      </w:r>
    </w:p>
    <w:p w14:paraId="758A44BF" w14:textId="77777777" w:rsidR="00D65AE4" w:rsidRDefault="0013507C">
      <w:pPr>
        <w:numPr>
          <w:ilvl w:val="0"/>
          <w:numId w:val="6"/>
        </w:numPr>
        <w:pBdr>
          <w:top w:val="nil"/>
          <w:left w:val="nil"/>
          <w:bottom w:val="nil"/>
          <w:right w:val="nil"/>
          <w:between w:val="nil"/>
        </w:pBdr>
        <w:spacing w:after="160" w:line="276" w:lineRule="auto"/>
        <w:jc w:val="both"/>
        <w:rPr>
          <w:color w:val="000000"/>
          <w:lang w:val="en-IN" w:bidi="ml-IN"/>
        </w:rPr>
      </w:pPr>
      <w:r>
        <w:rPr>
          <w:color w:val="000000"/>
          <w:lang w:val="en-IN" w:bidi="ml-IN"/>
        </w:rPr>
        <w:t>Display Captured Packets in HEX and ASCII</w:t>
      </w:r>
    </w:p>
    <w:p w14:paraId="547C510A" w14:textId="77777777" w:rsidR="00D65AE4" w:rsidRDefault="0013507C">
      <w:pPr>
        <w:spacing w:after="160" w:line="276" w:lineRule="auto"/>
        <w:jc w:val="both"/>
        <w:rPr>
          <w:color w:val="000000"/>
          <w:lang w:val="en-IN" w:bidi="ml-IN"/>
        </w:rPr>
      </w:pPr>
      <w:r>
        <w:rPr>
          <w:color w:val="000000"/>
          <w:lang w:val="en-IN" w:bidi="ml-IN"/>
        </w:rPr>
        <w:t>The following command with option -XX capture the data of each packet, including its link level header in HEX and ASCII format</w:t>
      </w:r>
    </w:p>
    <w:p w14:paraId="403DDE00" w14:textId="77777777" w:rsidR="00D65AE4" w:rsidRDefault="00D65AE4">
      <w:pPr>
        <w:spacing w:after="160" w:line="276" w:lineRule="auto"/>
        <w:jc w:val="both"/>
        <w:rPr>
          <w:color w:val="000000"/>
          <w:sz w:val="28"/>
          <w:szCs w:val="28"/>
          <w:lang w:val="en-IN" w:bidi="ml-IN"/>
        </w:rPr>
      </w:pPr>
    </w:p>
    <w:p w14:paraId="207A7906" w14:textId="77777777" w:rsidR="00D65AE4" w:rsidRDefault="00D65AE4">
      <w:pPr>
        <w:spacing w:after="160" w:line="276" w:lineRule="auto"/>
        <w:jc w:val="both"/>
        <w:rPr>
          <w:color w:val="000000"/>
          <w:sz w:val="28"/>
          <w:szCs w:val="28"/>
          <w:lang w:val="en-IN" w:bidi="ml-IN"/>
        </w:rPr>
      </w:pPr>
    </w:p>
    <w:p w14:paraId="1581988D" w14:textId="77777777" w:rsidR="00D65AE4" w:rsidRDefault="00D65AE4">
      <w:pPr>
        <w:spacing w:after="160" w:line="276" w:lineRule="auto"/>
        <w:jc w:val="both"/>
        <w:rPr>
          <w:color w:val="000000"/>
          <w:sz w:val="28"/>
          <w:szCs w:val="28"/>
          <w:lang w:val="en-IN" w:bidi="ml-IN"/>
        </w:rPr>
      </w:pPr>
    </w:p>
    <w:p w14:paraId="27C603A2" w14:textId="77777777" w:rsidR="00D65AE4" w:rsidRDefault="0013507C">
      <w:pPr>
        <w:spacing w:after="160" w:line="276" w:lineRule="auto"/>
        <w:jc w:val="both"/>
        <w:rPr>
          <w:color w:val="000000"/>
          <w:sz w:val="28"/>
          <w:szCs w:val="28"/>
          <w:lang w:val="en-IN" w:bidi="ml-IN"/>
        </w:rPr>
      </w:pPr>
      <w:r>
        <w:rPr>
          <w:noProof/>
        </w:rPr>
        <w:drawing>
          <wp:anchor distT="0" distB="0" distL="0" distR="0" simplePos="0" relativeHeight="251739136" behindDoc="0" locked="0" layoutInCell="1" allowOverlap="1" wp14:anchorId="61A4B8FF" wp14:editId="0759F36B">
            <wp:simplePos x="0" y="0"/>
            <wp:positionH relativeFrom="column">
              <wp:posOffset>190500</wp:posOffset>
            </wp:positionH>
            <wp:positionV relativeFrom="paragraph">
              <wp:posOffset>98254</wp:posOffset>
            </wp:positionV>
            <wp:extent cx="4867275" cy="2514600"/>
            <wp:effectExtent l="0" t="0" r="0" b="0"/>
            <wp:wrapSquare wrapText="bothSides"/>
            <wp:docPr id="1234530048" name="image11.png"/>
            <wp:cNvGraphicFramePr/>
            <a:graphic xmlns:a="http://schemas.openxmlformats.org/drawingml/2006/main">
              <a:graphicData uri="http://schemas.openxmlformats.org/drawingml/2006/picture">
                <pic:pic xmlns:pic="http://schemas.openxmlformats.org/drawingml/2006/picture">
                  <pic:nvPicPr>
                    <pic:cNvPr id="1234530048" name="image11.png"/>
                    <pic:cNvPicPr/>
                  </pic:nvPicPr>
                  <pic:blipFill>
                    <a:blip r:embed="rId190"/>
                    <a:stretch>
                      <a:fillRect/>
                    </a:stretch>
                  </pic:blipFill>
                  <pic:spPr>
                    <a:xfrm>
                      <a:off x="0" y="0"/>
                      <a:ext cx="4867275" cy="2514600"/>
                    </a:xfrm>
                    <a:prstGeom prst="rect">
                      <a:avLst/>
                    </a:prstGeom>
                  </pic:spPr>
                </pic:pic>
              </a:graphicData>
            </a:graphic>
          </wp:anchor>
        </w:drawing>
      </w:r>
    </w:p>
    <w:p w14:paraId="72863058" w14:textId="77777777" w:rsidR="00D65AE4" w:rsidRDefault="00D65AE4">
      <w:pPr>
        <w:spacing w:after="160" w:line="276" w:lineRule="auto"/>
        <w:jc w:val="both"/>
        <w:rPr>
          <w:color w:val="000000"/>
          <w:sz w:val="28"/>
          <w:szCs w:val="28"/>
          <w:lang w:val="en-IN" w:bidi="ml-IN"/>
        </w:rPr>
      </w:pPr>
    </w:p>
    <w:p w14:paraId="20F99FA6" w14:textId="77777777" w:rsidR="00D65AE4" w:rsidRDefault="00D65AE4">
      <w:pPr>
        <w:spacing w:after="160" w:line="276" w:lineRule="auto"/>
        <w:jc w:val="both"/>
        <w:rPr>
          <w:color w:val="000000"/>
          <w:sz w:val="28"/>
          <w:szCs w:val="28"/>
          <w:lang w:val="en-IN" w:bidi="ml-IN"/>
        </w:rPr>
      </w:pPr>
    </w:p>
    <w:p w14:paraId="236E6A90" w14:textId="77777777" w:rsidR="00D65AE4" w:rsidRDefault="00D65AE4">
      <w:pPr>
        <w:spacing w:after="160" w:line="276" w:lineRule="auto"/>
        <w:jc w:val="both"/>
        <w:rPr>
          <w:color w:val="000000"/>
          <w:sz w:val="28"/>
          <w:szCs w:val="28"/>
          <w:lang w:val="en-IN" w:bidi="ml-IN"/>
        </w:rPr>
      </w:pPr>
    </w:p>
    <w:p w14:paraId="5DFAE62F" w14:textId="77777777" w:rsidR="00D65AE4" w:rsidRDefault="00D65AE4">
      <w:pPr>
        <w:spacing w:after="160" w:line="276" w:lineRule="auto"/>
        <w:jc w:val="both"/>
        <w:rPr>
          <w:color w:val="000000"/>
          <w:sz w:val="28"/>
          <w:szCs w:val="28"/>
          <w:lang w:val="en-IN" w:bidi="ml-IN"/>
        </w:rPr>
      </w:pPr>
    </w:p>
    <w:p w14:paraId="7D5D8B09" w14:textId="77777777" w:rsidR="00D65AE4" w:rsidRDefault="00D65AE4">
      <w:pPr>
        <w:spacing w:after="160" w:line="276" w:lineRule="auto"/>
        <w:jc w:val="both"/>
        <w:rPr>
          <w:color w:val="000000"/>
          <w:sz w:val="28"/>
          <w:szCs w:val="28"/>
          <w:lang w:val="en-IN" w:bidi="ml-IN"/>
        </w:rPr>
      </w:pPr>
    </w:p>
    <w:p w14:paraId="08ABE30A" w14:textId="77777777" w:rsidR="00D65AE4" w:rsidRDefault="00D65AE4">
      <w:pPr>
        <w:spacing w:after="160" w:line="276" w:lineRule="auto"/>
        <w:jc w:val="both"/>
        <w:rPr>
          <w:color w:val="000000"/>
          <w:lang w:val="en-IN" w:bidi="ml-IN"/>
        </w:rPr>
      </w:pPr>
    </w:p>
    <w:p w14:paraId="4531B965" w14:textId="77777777" w:rsidR="00D65AE4" w:rsidRDefault="00D65AE4">
      <w:pPr>
        <w:pBdr>
          <w:top w:val="nil"/>
          <w:left w:val="nil"/>
          <w:bottom w:val="nil"/>
          <w:right w:val="nil"/>
          <w:between w:val="nil"/>
        </w:pBdr>
        <w:spacing w:after="160" w:line="276" w:lineRule="auto"/>
        <w:ind w:left="720"/>
        <w:jc w:val="both"/>
        <w:rPr>
          <w:color w:val="000000"/>
          <w:lang w:val="en-IN" w:bidi="ml-IN"/>
        </w:rPr>
      </w:pPr>
    </w:p>
    <w:p w14:paraId="1FA22B77" w14:textId="77777777" w:rsidR="00D65AE4" w:rsidRDefault="00D65AE4">
      <w:pPr>
        <w:pBdr>
          <w:top w:val="nil"/>
          <w:left w:val="nil"/>
          <w:bottom w:val="nil"/>
          <w:right w:val="nil"/>
          <w:between w:val="nil"/>
        </w:pBdr>
        <w:spacing w:after="160" w:line="276" w:lineRule="auto"/>
        <w:ind w:left="720"/>
        <w:jc w:val="both"/>
        <w:rPr>
          <w:color w:val="000000"/>
          <w:lang w:val="en-IN" w:bidi="ml-IN"/>
        </w:rPr>
      </w:pPr>
    </w:p>
    <w:p w14:paraId="2B6A2A8E" w14:textId="77777777" w:rsidR="00D65AE4" w:rsidRDefault="0013507C">
      <w:pPr>
        <w:numPr>
          <w:ilvl w:val="0"/>
          <w:numId w:val="6"/>
        </w:numPr>
        <w:pBdr>
          <w:top w:val="nil"/>
          <w:left w:val="nil"/>
          <w:bottom w:val="nil"/>
          <w:right w:val="nil"/>
          <w:between w:val="nil"/>
        </w:pBdr>
        <w:spacing w:after="160" w:line="276" w:lineRule="auto"/>
        <w:jc w:val="both"/>
        <w:rPr>
          <w:color w:val="000000"/>
          <w:lang w:val="en-IN" w:bidi="ml-IN"/>
        </w:rPr>
      </w:pPr>
      <w:r>
        <w:rPr>
          <w:color w:val="000000"/>
          <w:lang w:val="en-IN" w:bidi="ml-IN"/>
        </w:rPr>
        <w:t>Capture and Save Packets in a File</w:t>
      </w:r>
    </w:p>
    <w:p w14:paraId="22EF5783" w14:textId="77777777" w:rsidR="00D65AE4" w:rsidRDefault="0013507C">
      <w:pPr>
        <w:spacing w:after="160" w:line="276" w:lineRule="auto"/>
        <w:jc w:val="both"/>
        <w:rPr>
          <w:color w:val="000000"/>
          <w:lang w:val="en-IN" w:bidi="ml-IN"/>
        </w:rPr>
      </w:pPr>
      <w:r>
        <w:rPr>
          <w:color w:val="000000"/>
          <w:lang w:val="en-IN" w:bidi="ml-IN"/>
        </w:rPr>
        <w:t xml:space="preserve">As we said, that </w:t>
      </w:r>
      <w:proofErr w:type="spellStart"/>
      <w:r>
        <w:rPr>
          <w:color w:val="000000"/>
          <w:lang w:val="en-IN" w:bidi="ml-IN"/>
        </w:rPr>
        <w:t>tcpdump</w:t>
      </w:r>
      <w:proofErr w:type="spellEnd"/>
      <w:r>
        <w:rPr>
          <w:color w:val="000000"/>
          <w:lang w:val="en-IN" w:bidi="ml-IN"/>
        </w:rPr>
        <w:t xml:space="preserve"> has a feature to capture and save the file in a .</w:t>
      </w:r>
      <w:proofErr w:type="spellStart"/>
      <w:r>
        <w:rPr>
          <w:color w:val="000000"/>
          <w:lang w:val="en-IN" w:bidi="ml-IN"/>
        </w:rPr>
        <w:t>pcap</w:t>
      </w:r>
      <w:proofErr w:type="spellEnd"/>
      <w:r>
        <w:rPr>
          <w:color w:val="000000"/>
          <w:lang w:val="en-IN" w:bidi="ml-IN"/>
        </w:rPr>
        <w:t xml:space="preserve"> format, to do this just execute the command with -w option.</w:t>
      </w:r>
    </w:p>
    <w:p w14:paraId="52FD12D5" w14:textId="77777777" w:rsidR="00D65AE4" w:rsidRDefault="0013507C">
      <w:pPr>
        <w:spacing w:after="160" w:line="276" w:lineRule="auto"/>
        <w:jc w:val="both"/>
        <w:rPr>
          <w:color w:val="000000"/>
          <w:sz w:val="28"/>
          <w:szCs w:val="28"/>
          <w:lang w:val="en-IN" w:bidi="ml-IN"/>
        </w:rPr>
      </w:pPr>
      <w:r>
        <w:rPr>
          <w:noProof/>
        </w:rPr>
        <w:drawing>
          <wp:anchor distT="0" distB="0" distL="0" distR="0" simplePos="0" relativeHeight="251740160" behindDoc="0" locked="0" layoutInCell="1" allowOverlap="1" wp14:anchorId="20DC0F1D" wp14:editId="353C8AB3">
            <wp:simplePos x="0" y="0"/>
            <wp:positionH relativeFrom="column">
              <wp:posOffset>0</wp:posOffset>
            </wp:positionH>
            <wp:positionV relativeFrom="paragraph">
              <wp:posOffset>311785</wp:posOffset>
            </wp:positionV>
            <wp:extent cx="6391275" cy="720090"/>
            <wp:effectExtent l="0" t="0" r="0" b="0"/>
            <wp:wrapSquare wrapText="bothSides"/>
            <wp:docPr id="1805010268" name="image4.png"/>
            <wp:cNvGraphicFramePr/>
            <a:graphic xmlns:a="http://schemas.openxmlformats.org/drawingml/2006/main">
              <a:graphicData uri="http://schemas.openxmlformats.org/drawingml/2006/picture">
                <pic:pic xmlns:pic="http://schemas.openxmlformats.org/drawingml/2006/picture">
                  <pic:nvPicPr>
                    <pic:cNvPr id="1805010268" name="image4.png"/>
                    <pic:cNvPicPr/>
                  </pic:nvPicPr>
                  <pic:blipFill>
                    <a:blip r:embed="rId191"/>
                    <a:stretch>
                      <a:fillRect/>
                    </a:stretch>
                  </pic:blipFill>
                  <pic:spPr>
                    <a:xfrm>
                      <a:off x="0" y="0"/>
                      <a:ext cx="6391275" cy="720090"/>
                    </a:xfrm>
                    <a:prstGeom prst="rect">
                      <a:avLst/>
                    </a:prstGeom>
                  </pic:spPr>
                </pic:pic>
              </a:graphicData>
            </a:graphic>
          </wp:anchor>
        </w:drawing>
      </w:r>
    </w:p>
    <w:p w14:paraId="51C851D7" w14:textId="77777777" w:rsidR="00D65AE4" w:rsidRDefault="00D65AE4">
      <w:pPr>
        <w:spacing w:after="160" w:line="276" w:lineRule="auto"/>
        <w:jc w:val="both"/>
        <w:rPr>
          <w:color w:val="000000"/>
          <w:sz w:val="28"/>
          <w:szCs w:val="28"/>
          <w:lang w:val="en-IN" w:bidi="ml-IN"/>
        </w:rPr>
      </w:pPr>
    </w:p>
    <w:p w14:paraId="0CF8847E" w14:textId="77777777" w:rsidR="00D65AE4" w:rsidRDefault="0013507C">
      <w:pPr>
        <w:numPr>
          <w:ilvl w:val="0"/>
          <w:numId w:val="6"/>
        </w:numPr>
        <w:pBdr>
          <w:top w:val="nil"/>
          <w:left w:val="nil"/>
          <w:bottom w:val="nil"/>
          <w:right w:val="nil"/>
          <w:between w:val="nil"/>
        </w:pBdr>
        <w:spacing w:after="160" w:line="276" w:lineRule="auto"/>
        <w:jc w:val="both"/>
        <w:rPr>
          <w:color w:val="000000"/>
          <w:lang w:val="en-IN" w:bidi="ml-IN"/>
        </w:rPr>
      </w:pPr>
      <w:r>
        <w:rPr>
          <w:color w:val="000000"/>
          <w:lang w:val="en-IN" w:bidi="ml-IN"/>
        </w:rPr>
        <w:t>Capture Packet from Specific Port</w:t>
      </w:r>
    </w:p>
    <w:p w14:paraId="34FF9204" w14:textId="77777777" w:rsidR="00D65AE4" w:rsidRDefault="0013507C">
      <w:pPr>
        <w:spacing w:after="160" w:line="276" w:lineRule="auto"/>
        <w:jc w:val="both"/>
        <w:rPr>
          <w:color w:val="000000"/>
          <w:lang w:val="en-IN" w:bidi="ml-IN"/>
        </w:rPr>
      </w:pPr>
      <w:r>
        <w:rPr>
          <w:color w:val="000000"/>
          <w:lang w:val="en-IN" w:bidi="ml-IN"/>
        </w:rPr>
        <w:t>Let’s say you want to capture packets for specific port 80, execute the below command by specifying port number 80 as shown below.</w:t>
      </w:r>
    </w:p>
    <w:p w14:paraId="4B917ECA" w14:textId="77777777" w:rsidR="00D65AE4" w:rsidRDefault="0013507C">
      <w:pPr>
        <w:spacing w:after="160" w:line="276" w:lineRule="auto"/>
        <w:jc w:val="both"/>
        <w:rPr>
          <w:color w:val="000000"/>
          <w:sz w:val="28"/>
          <w:szCs w:val="28"/>
          <w:lang w:val="en-IN" w:bidi="ml-IN"/>
        </w:rPr>
      </w:pPr>
      <w:r>
        <w:rPr>
          <w:noProof/>
        </w:rPr>
        <w:drawing>
          <wp:anchor distT="0" distB="0" distL="0" distR="0" simplePos="0" relativeHeight="251741184" behindDoc="0" locked="0" layoutInCell="1" allowOverlap="1" wp14:anchorId="6EA1D396" wp14:editId="513F042C">
            <wp:simplePos x="0" y="0"/>
            <wp:positionH relativeFrom="column">
              <wp:posOffset>0</wp:posOffset>
            </wp:positionH>
            <wp:positionV relativeFrom="paragraph">
              <wp:posOffset>312420</wp:posOffset>
            </wp:positionV>
            <wp:extent cx="6391275" cy="1488440"/>
            <wp:effectExtent l="0" t="0" r="0" b="0"/>
            <wp:wrapSquare wrapText="bothSides"/>
            <wp:docPr id="1473122094" name="image16.png"/>
            <wp:cNvGraphicFramePr/>
            <a:graphic xmlns:a="http://schemas.openxmlformats.org/drawingml/2006/main">
              <a:graphicData uri="http://schemas.openxmlformats.org/drawingml/2006/picture">
                <pic:pic xmlns:pic="http://schemas.openxmlformats.org/drawingml/2006/picture">
                  <pic:nvPicPr>
                    <pic:cNvPr id="1473122094" name="image16.png"/>
                    <pic:cNvPicPr/>
                  </pic:nvPicPr>
                  <pic:blipFill>
                    <a:blip r:embed="rId192"/>
                    <a:stretch>
                      <a:fillRect/>
                    </a:stretch>
                  </pic:blipFill>
                  <pic:spPr>
                    <a:xfrm>
                      <a:off x="0" y="0"/>
                      <a:ext cx="6391275" cy="1488440"/>
                    </a:xfrm>
                    <a:prstGeom prst="rect">
                      <a:avLst/>
                    </a:prstGeom>
                  </pic:spPr>
                </pic:pic>
              </a:graphicData>
            </a:graphic>
          </wp:anchor>
        </w:drawing>
      </w:r>
    </w:p>
    <w:p w14:paraId="27B9F555" w14:textId="77777777" w:rsidR="00D65AE4" w:rsidRDefault="00D65AE4">
      <w:pPr>
        <w:spacing w:after="160" w:line="276" w:lineRule="auto"/>
        <w:jc w:val="both"/>
        <w:rPr>
          <w:color w:val="000000"/>
          <w:sz w:val="28"/>
          <w:szCs w:val="28"/>
          <w:lang w:val="en-IN" w:bidi="ml-IN"/>
        </w:rPr>
      </w:pPr>
    </w:p>
    <w:p w14:paraId="24059193" w14:textId="77777777" w:rsidR="00D65AE4" w:rsidRDefault="0013507C">
      <w:pPr>
        <w:numPr>
          <w:ilvl w:val="0"/>
          <w:numId w:val="6"/>
        </w:numPr>
        <w:pBdr>
          <w:top w:val="nil"/>
          <w:left w:val="nil"/>
          <w:bottom w:val="nil"/>
          <w:right w:val="nil"/>
          <w:between w:val="nil"/>
        </w:pBdr>
        <w:spacing w:before="120" w:after="120" w:line="276" w:lineRule="auto"/>
        <w:jc w:val="both"/>
        <w:rPr>
          <w:color w:val="00000A"/>
          <w:lang w:val="en-IN" w:bidi="ml-IN"/>
        </w:rPr>
      </w:pPr>
      <w:r>
        <w:rPr>
          <w:color w:val="00000A"/>
          <w:lang w:val="en-IN" w:bidi="ml-IN"/>
        </w:rPr>
        <w:t>Read Captured Packets File</w:t>
      </w:r>
    </w:p>
    <w:p w14:paraId="04AE8A20" w14:textId="77777777" w:rsidR="00D65AE4" w:rsidRDefault="0013507C">
      <w:pPr>
        <w:pBdr>
          <w:top w:val="nil"/>
          <w:left w:val="nil"/>
          <w:bottom w:val="nil"/>
          <w:right w:val="nil"/>
          <w:between w:val="nil"/>
        </w:pBdr>
        <w:shd w:val="clear" w:color="auto" w:fill="FFFFFF"/>
        <w:spacing w:line="276" w:lineRule="auto"/>
        <w:jc w:val="both"/>
        <w:rPr>
          <w:color w:val="3A3A3A"/>
          <w:lang w:val="en-IN" w:bidi="ml-IN"/>
        </w:rPr>
      </w:pPr>
      <w:r>
        <w:rPr>
          <w:color w:val="3A3A3A"/>
          <w:lang w:val="en-IN" w:bidi="ml-IN"/>
        </w:rPr>
        <w:t xml:space="preserve">To read and </w:t>
      </w:r>
      <w:proofErr w:type="spellStart"/>
      <w:r>
        <w:rPr>
          <w:color w:val="3A3A3A"/>
          <w:lang w:val="en-IN" w:bidi="ml-IN"/>
        </w:rPr>
        <w:t>analyze</w:t>
      </w:r>
      <w:proofErr w:type="spellEnd"/>
      <w:r>
        <w:rPr>
          <w:color w:val="3A3A3A"/>
          <w:lang w:val="en-IN" w:bidi="ml-IN"/>
        </w:rPr>
        <w:t xml:space="preserve"> captured packet 0001.pcap file use the command with </w:t>
      </w:r>
      <w:r>
        <w:rPr>
          <w:color w:val="9884FC"/>
          <w:shd w:val="clear" w:color="auto" w:fill="F4F2FF"/>
          <w:lang w:val="en-IN" w:bidi="ml-IN"/>
        </w:rPr>
        <w:t>-</w:t>
      </w:r>
      <w:r>
        <w:rPr>
          <w:color w:val="000000"/>
          <w:shd w:val="clear" w:color="auto" w:fill="F4F2FF"/>
          <w:lang w:val="en-IN" w:bidi="ml-IN"/>
        </w:rPr>
        <w:t>r</w:t>
      </w:r>
      <w:r>
        <w:rPr>
          <w:color w:val="000000"/>
          <w:lang w:val="en-IN" w:bidi="ml-IN"/>
        </w:rPr>
        <w:t> </w:t>
      </w:r>
      <w:r>
        <w:rPr>
          <w:color w:val="3A3A3A"/>
          <w:lang w:val="en-IN" w:bidi="ml-IN"/>
        </w:rPr>
        <w:t>option.</w:t>
      </w:r>
    </w:p>
    <w:p w14:paraId="36F5994F" w14:textId="77777777" w:rsidR="00D65AE4" w:rsidRDefault="0013507C">
      <w:pPr>
        <w:spacing w:after="160" w:line="276" w:lineRule="auto"/>
        <w:jc w:val="both"/>
        <w:rPr>
          <w:color w:val="000000"/>
          <w:sz w:val="28"/>
          <w:szCs w:val="28"/>
          <w:lang w:val="en-IN" w:bidi="ml-IN"/>
        </w:rPr>
      </w:pPr>
      <w:r>
        <w:rPr>
          <w:noProof/>
        </w:rPr>
        <w:lastRenderedPageBreak/>
        <w:drawing>
          <wp:anchor distT="0" distB="0" distL="0" distR="0" simplePos="0" relativeHeight="251742208" behindDoc="0" locked="0" layoutInCell="1" allowOverlap="1" wp14:anchorId="798FEE5D" wp14:editId="21B85295">
            <wp:simplePos x="0" y="0"/>
            <wp:positionH relativeFrom="column">
              <wp:posOffset>47625</wp:posOffset>
            </wp:positionH>
            <wp:positionV relativeFrom="paragraph">
              <wp:posOffset>307340</wp:posOffset>
            </wp:positionV>
            <wp:extent cx="6391275" cy="1433830"/>
            <wp:effectExtent l="0" t="0" r="0" b="0"/>
            <wp:wrapSquare wrapText="bothSides"/>
            <wp:docPr id="182215559" name="image8.png"/>
            <wp:cNvGraphicFramePr/>
            <a:graphic xmlns:a="http://schemas.openxmlformats.org/drawingml/2006/main">
              <a:graphicData uri="http://schemas.openxmlformats.org/drawingml/2006/picture">
                <pic:pic xmlns:pic="http://schemas.openxmlformats.org/drawingml/2006/picture">
                  <pic:nvPicPr>
                    <pic:cNvPr id="182215559" name="image8.png"/>
                    <pic:cNvPicPr/>
                  </pic:nvPicPr>
                  <pic:blipFill>
                    <a:blip r:embed="rId193"/>
                    <a:stretch>
                      <a:fillRect/>
                    </a:stretch>
                  </pic:blipFill>
                  <pic:spPr>
                    <a:xfrm>
                      <a:off x="0" y="0"/>
                      <a:ext cx="6391275" cy="1433830"/>
                    </a:xfrm>
                    <a:prstGeom prst="rect">
                      <a:avLst/>
                    </a:prstGeom>
                  </pic:spPr>
                </pic:pic>
              </a:graphicData>
            </a:graphic>
          </wp:anchor>
        </w:drawing>
      </w:r>
    </w:p>
    <w:p w14:paraId="07074192" w14:textId="77777777" w:rsidR="00D65AE4" w:rsidRDefault="00D65AE4">
      <w:pPr>
        <w:spacing w:after="160" w:line="276" w:lineRule="auto"/>
        <w:jc w:val="both"/>
        <w:rPr>
          <w:color w:val="00000A"/>
          <w:sz w:val="28"/>
          <w:szCs w:val="28"/>
          <w:lang w:val="en-IN" w:bidi="ml-IN"/>
        </w:rPr>
      </w:pPr>
    </w:p>
    <w:p w14:paraId="3C6B37A9" w14:textId="77777777" w:rsidR="00D65AE4" w:rsidRDefault="0013507C">
      <w:pPr>
        <w:spacing w:after="160" w:line="276" w:lineRule="auto"/>
        <w:jc w:val="both"/>
        <w:rPr>
          <w:b/>
          <w:color w:val="00000A"/>
          <w:sz w:val="28"/>
          <w:szCs w:val="28"/>
          <w:u w:val="single"/>
          <w:lang w:val="en-IN" w:bidi="ml-IN"/>
        </w:rPr>
      </w:pPr>
      <w:r>
        <w:rPr>
          <w:b/>
          <w:color w:val="00000A"/>
          <w:sz w:val="28"/>
          <w:szCs w:val="28"/>
          <w:u w:val="single"/>
          <w:lang w:val="en-IN" w:bidi="ml-IN"/>
        </w:rPr>
        <w:t>wire shark</w:t>
      </w:r>
    </w:p>
    <w:p w14:paraId="78431C04" w14:textId="77777777" w:rsidR="00D65AE4" w:rsidRDefault="0013507C">
      <w:pPr>
        <w:spacing w:after="160" w:line="276" w:lineRule="auto"/>
        <w:jc w:val="both"/>
        <w:rPr>
          <w:color w:val="00000A"/>
          <w:lang w:val="en-IN" w:bidi="ml-IN"/>
        </w:rPr>
      </w:pPr>
      <w:r>
        <w:rPr>
          <w:color w:val="00000A"/>
          <w:lang w:val="en-IN" w:bidi="ml-IN"/>
        </w:rPr>
        <w:t>Installing Wireshark on Ubuntu 20.04</w:t>
      </w:r>
    </w:p>
    <w:p w14:paraId="4196CC8D" w14:textId="77777777" w:rsidR="00D65AE4" w:rsidRDefault="0013507C">
      <w:pPr>
        <w:spacing w:after="160" w:line="276" w:lineRule="auto"/>
        <w:jc w:val="both"/>
        <w:rPr>
          <w:color w:val="00000A"/>
          <w:lang w:val="en-IN" w:bidi="ml-IN"/>
        </w:rPr>
      </w:pPr>
      <w:r>
        <w:rPr>
          <w:color w:val="00000A"/>
          <w:lang w:val="en-IN" w:bidi="ml-IN"/>
        </w:rPr>
        <w:t>The Wireshark utility is available on all major desktop platforms, i.e., Linux, Microsoft Windows, FreeBSD, MacOS, Solaris, and many more. Follow the steps below to install Wireshark on Ubuntu 20.04.</w:t>
      </w:r>
    </w:p>
    <w:p w14:paraId="513203E1" w14:textId="77777777" w:rsidR="00D65AE4" w:rsidRDefault="0013507C">
      <w:pPr>
        <w:spacing w:after="160" w:line="276" w:lineRule="auto"/>
        <w:jc w:val="both"/>
        <w:rPr>
          <w:color w:val="00000A"/>
          <w:lang w:val="en-IN" w:bidi="ml-IN"/>
        </w:rPr>
      </w:pPr>
      <w:r>
        <w:rPr>
          <w:color w:val="00000A"/>
          <w:lang w:val="en-IN" w:bidi="ml-IN"/>
        </w:rPr>
        <w:t>STEP1  :</w:t>
      </w:r>
      <w:r>
        <w:rPr>
          <w:rFonts w:ascii="Calibri" w:eastAsia="Calibri" w:hAnsi="Calibri" w:cs="Calibri"/>
          <w:color w:val="00000A"/>
          <w:sz w:val="22"/>
          <w:szCs w:val="22"/>
          <w:lang w:val="en-IN" w:bidi="ml-IN"/>
        </w:rPr>
        <w:t xml:space="preserve"> </w:t>
      </w:r>
      <w:r>
        <w:rPr>
          <w:color w:val="00000A"/>
          <w:lang w:val="en-IN" w:bidi="ml-IN"/>
        </w:rPr>
        <w:t>Update APT</w:t>
      </w:r>
    </w:p>
    <w:p w14:paraId="06CBB398" w14:textId="77777777" w:rsidR="00D65AE4" w:rsidRDefault="0013507C">
      <w:pPr>
        <w:spacing w:after="160" w:line="276" w:lineRule="auto"/>
        <w:jc w:val="both"/>
        <w:rPr>
          <w:color w:val="00000A"/>
          <w:lang w:val="en-IN" w:bidi="ml-IN"/>
        </w:rPr>
      </w:pPr>
      <w:r>
        <w:rPr>
          <w:color w:val="00000A"/>
          <w:lang w:val="en-IN" w:bidi="ml-IN"/>
        </w:rPr>
        <w:t>First, as always, update and upgrade your APT through the following command.</w:t>
      </w:r>
    </w:p>
    <w:p w14:paraId="4FB5946D" w14:textId="77777777" w:rsidR="00D65AE4" w:rsidRDefault="0013507C">
      <w:pPr>
        <w:spacing w:after="160" w:line="276" w:lineRule="auto"/>
        <w:jc w:val="both"/>
        <w:rPr>
          <w:color w:val="00000A"/>
          <w:lang w:val="en-IN" w:bidi="ml-IN"/>
        </w:rPr>
      </w:pPr>
      <w:r>
        <w:rPr>
          <w:color w:val="00000A"/>
          <w:lang w:val="en-IN" w:bidi="ml-IN"/>
        </w:rPr>
        <w:t>Syntax:</w:t>
      </w:r>
    </w:p>
    <w:p w14:paraId="040BFB02" w14:textId="77777777" w:rsidR="00D65AE4" w:rsidRDefault="0013507C">
      <w:pPr>
        <w:spacing w:after="160" w:line="276" w:lineRule="auto"/>
        <w:jc w:val="both"/>
        <w:rPr>
          <w:b/>
          <w:color w:val="00000A"/>
          <w:lang w:val="en-IN" w:bidi="ml-IN"/>
        </w:rPr>
      </w:pPr>
      <w:r>
        <w:rPr>
          <w:b/>
          <w:color w:val="00000A"/>
          <w:lang w:val="en-IN" w:bidi="ml-IN"/>
        </w:rPr>
        <w:t xml:space="preserve">$ </w:t>
      </w:r>
      <w:proofErr w:type="spellStart"/>
      <w:r>
        <w:rPr>
          <w:b/>
          <w:color w:val="00000A"/>
          <w:lang w:val="en-IN" w:bidi="ml-IN"/>
        </w:rPr>
        <w:t>sudo</w:t>
      </w:r>
      <w:proofErr w:type="spellEnd"/>
      <w:r>
        <w:rPr>
          <w:b/>
          <w:color w:val="00000A"/>
          <w:lang w:val="en-IN" w:bidi="ml-IN"/>
        </w:rPr>
        <w:t xml:space="preserve"> apt update</w:t>
      </w:r>
    </w:p>
    <w:p w14:paraId="5AA9344C" w14:textId="77777777" w:rsidR="00D65AE4" w:rsidRDefault="0013507C">
      <w:pPr>
        <w:spacing w:after="160" w:line="276" w:lineRule="auto"/>
        <w:jc w:val="both"/>
        <w:rPr>
          <w:b/>
          <w:color w:val="00000A"/>
          <w:lang w:val="en-IN" w:bidi="ml-IN"/>
        </w:rPr>
      </w:pPr>
      <w:r>
        <w:rPr>
          <w:noProof/>
        </w:rPr>
        <w:drawing>
          <wp:anchor distT="0" distB="0" distL="0" distR="0" simplePos="0" relativeHeight="251743232" behindDoc="0" locked="0" layoutInCell="1" allowOverlap="1" wp14:anchorId="3744EE14" wp14:editId="6A6E47D6">
            <wp:simplePos x="0" y="0"/>
            <wp:positionH relativeFrom="column">
              <wp:posOffset>-200024</wp:posOffset>
            </wp:positionH>
            <wp:positionV relativeFrom="paragraph">
              <wp:posOffset>30243</wp:posOffset>
            </wp:positionV>
            <wp:extent cx="6391275" cy="1776730"/>
            <wp:effectExtent l="0" t="0" r="0" b="0"/>
            <wp:wrapSquare wrapText="bothSides"/>
            <wp:docPr id="1454078040" name="image13.png"/>
            <wp:cNvGraphicFramePr/>
            <a:graphic xmlns:a="http://schemas.openxmlformats.org/drawingml/2006/main">
              <a:graphicData uri="http://schemas.openxmlformats.org/drawingml/2006/picture">
                <pic:pic xmlns:pic="http://schemas.openxmlformats.org/drawingml/2006/picture">
                  <pic:nvPicPr>
                    <pic:cNvPr id="1454078040" name="image13.png"/>
                    <pic:cNvPicPr/>
                  </pic:nvPicPr>
                  <pic:blipFill>
                    <a:blip r:embed="rId194"/>
                    <a:stretch>
                      <a:fillRect/>
                    </a:stretch>
                  </pic:blipFill>
                  <pic:spPr>
                    <a:xfrm>
                      <a:off x="0" y="0"/>
                      <a:ext cx="6391275" cy="1776730"/>
                    </a:xfrm>
                    <a:prstGeom prst="rect">
                      <a:avLst/>
                    </a:prstGeom>
                  </pic:spPr>
                </pic:pic>
              </a:graphicData>
            </a:graphic>
          </wp:anchor>
        </w:drawing>
      </w:r>
    </w:p>
    <w:p w14:paraId="2439FA4B" w14:textId="77777777" w:rsidR="00D65AE4" w:rsidRDefault="00D65AE4">
      <w:pPr>
        <w:spacing w:after="160" w:line="276" w:lineRule="auto"/>
        <w:jc w:val="both"/>
        <w:rPr>
          <w:color w:val="00000A"/>
          <w:lang w:val="en-IN" w:bidi="ml-IN"/>
        </w:rPr>
      </w:pPr>
    </w:p>
    <w:p w14:paraId="5F43D3A7" w14:textId="77777777" w:rsidR="00D65AE4" w:rsidRDefault="0013507C">
      <w:pPr>
        <w:spacing w:after="160" w:line="276" w:lineRule="auto"/>
        <w:jc w:val="both"/>
        <w:rPr>
          <w:color w:val="00000A"/>
          <w:lang w:val="en-IN" w:bidi="ml-IN"/>
        </w:rPr>
      </w:pPr>
      <w:r>
        <w:rPr>
          <w:color w:val="00000A"/>
          <w:lang w:val="en-IN" w:bidi="ml-IN"/>
        </w:rPr>
        <w:t>Step 2: Download and Install Wireshark</w:t>
      </w:r>
    </w:p>
    <w:p w14:paraId="481BA7A7" w14:textId="77777777" w:rsidR="00D65AE4" w:rsidRDefault="0013507C">
      <w:pPr>
        <w:spacing w:after="160" w:line="276" w:lineRule="auto"/>
        <w:jc w:val="both"/>
        <w:rPr>
          <w:color w:val="00000A"/>
          <w:lang w:val="en-IN" w:bidi="ml-IN"/>
        </w:rPr>
      </w:pPr>
      <w:r>
        <w:rPr>
          <w:color w:val="00000A"/>
          <w:lang w:val="en-IN" w:bidi="ml-IN"/>
        </w:rPr>
        <w:t>Now that Wireshark’s latest version has been added to the APT, you can download and install it with the following command.</w:t>
      </w:r>
    </w:p>
    <w:p w14:paraId="67FB806A" w14:textId="77777777" w:rsidR="00D65AE4" w:rsidRDefault="0013507C">
      <w:pPr>
        <w:spacing w:after="160" w:line="276" w:lineRule="auto"/>
        <w:jc w:val="both"/>
        <w:rPr>
          <w:color w:val="00000A"/>
          <w:lang w:val="en-IN" w:bidi="ml-IN"/>
        </w:rPr>
      </w:pPr>
      <w:r>
        <w:rPr>
          <w:color w:val="00000A"/>
          <w:lang w:val="en-IN" w:bidi="ml-IN"/>
        </w:rPr>
        <w:t>syntax</w:t>
      </w:r>
    </w:p>
    <w:p w14:paraId="367A5F0A" w14:textId="77777777" w:rsidR="00D65AE4" w:rsidRDefault="0013507C">
      <w:pPr>
        <w:spacing w:after="160" w:line="276" w:lineRule="auto"/>
        <w:jc w:val="both"/>
        <w:rPr>
          <w:b/>
          <w:color w:val="00000A"/>
          <w:lang w:val="en-IN" w:bidi="ml-IN"/>
        </w:rPr>
      </w:pPr>
      <w:r>
        <w:rPr>
          <w:b/>
          <w:color w:val="00000A"/>
          <w:lang w:val="en-IN" w:bidi="ml-IN"/>
        </w:rPr>
        <w:t xml:space="preserve">$ </w:t>
      </w:r>
      <w:proofErr w:type="spellStart"/>
      <w:r>
        <w:rPr>
          <w:b/>
          <w:color w:val="00000A"/>
          <w:lang w:val="en-IN" w:bidi="ml-IN"/>
        </w:rPr>
        <w:t>sudo</w:t>
      </w:r>
      <w:proofErr w:type="spellEnd"/>
      <w:r>
        <w:rPr>
          <w:b/>
          <w:color w:val="00000A"/>
          <w:lang w:val="en-IN" w:bidi="ml-IN"/>
        </w:rPr>
        <w:t xml:space="preserve"> apt install </w:t>
      </w:r>
      <w:proofErr w:type="spellStart"/>
      <w:r>
        <w:rPr>
          <w:b/>
          <w:color w:val="00000A"/>
          <w:lang w:val="en-IN" w:bidi="ml-IN"/>
        </w:rPr>
        <w:t>wireshark</w:t>
      </w:r>
      <w:proofErr w:type="spellEnd"/>
    </w:p>
    <w:p w14:paraId="0F9CD821" w14:textId="77777777" w:rsidR="00D65AE4" w:rsidRDefault="00D65AE4">
      <w:pPr>
        <w:spacing w:after="160" w:line="276" w:lineRule="auto"/>
        <w:jc w:val="both"/>
        <w:rPr>
          <w:color w:val="00000A"/>
          <w:lang w:val="en-IN" w:bidi="ml-IN"/>
        </w:rPr>
      </w:pPr>
    </w:p>
    <w:p w14:paraId="0F1C2722" w14:textId="77777777" w:rsidR="00D65AE4" w:rsidRDefault="0013507C">
      <w:pPr>
        <w:spacing w:after="160" w:line="276" w:lineRule="auto"/>
        <w:jc w:val="both"/>
        <w:rPr>
          <w:color w:val="00000A"/>
          <w:sz w:val="22"/>
          <w:szCs w:val="22"/>
          <w:lang w:val="en-IN" w:bidi="ml-IN"/>
        </w:rPr>
      </w:pPr>
      <w:r>
        <w:rPr>
          <w:noProof/>
        </w:rPr>
        <w:lastRenderedPageBreak/>
        <w:drawing>
          <wp:anchor distT="0" distB="0" distL="0" distR="0" simplePos="0" relativeHeight="251744256" behindDoc="0" locked="0" layoutInCell="1" allowOverlap="1" wp14:anchorId="23C6BD07" wp14:editId="1A4E78AE">
            <wp:simplePos x="0" y="0"/>
            <wp:positionH relativeFrom="column">
              <wp:posOffset>0</wp:posOffset>
            </wp:positionH>
            <wp:positionV relativeFrom="paragraph">
              <wp:posOffset>635</wp:posOffset>
            </wp:positionV>
            <wp:extent cx="6391275" cy="3368675"/>
            <wp:effectExtent l="0" t="0" r="0" b="0"/>
            <wp:wrapSquare wrapText="bothSides"/>
            <wp:docPr id="1679714909" name="image1.png"/>
            <wp:cNvGraphicFramePr/>
            <a:graphic xmlns:a="http://schemas.openxmlformats.org/drawingml/2006/main">
              <a:graphicData uri="http://schemas.openxmlformats.org/drawingml/2006/picture">
                <pic:pic xmlns:pic="http://schemas.openxmlformats.org/drawingml/2006/picture">
                  <pic:nvPicPr>
                    <pic:cNvPr id="1679714909" name="image1.png"/>
                    <pic:cNvPicPr/>
                  </pic:nvPicPr>
                  <pic:blipFill>
                    <a:blip r:embed="rId195"/>
                    <a:stretch>
                      <a:fillRect/>
                    </a:stretch>
                  </pic:blipFill>
                  <pic:spPr>
                    <a:xfrm>
                      <a:off x="0" y="0"/>
                      <a:ext cx="6391275" cy="3368675"/>
                    </a:xfrm>
                    <a:prstGeom prst="rect">
                      <a:avLst/>
                    </a:prstGeom>
                  </pic:spPr>
                </pic:pic>
              </a:graphicData>
            </a:graphic>
          </wp:anchor>
        </w:drawing>
      </w:r>
    </w:p>
    <w:p w14:paraId="4615FF38" w14:textId="77777777" w:rsidR="00D65AE4" w:rsidRDefault="0013507C">
      <w:pPr>
        <w:spacing w:after="160" w:line="276" w:lineRule="auto"/>
        <w:jc w:val="both"/>
        <w:rPr>
          <w:color w:val="00000A"/>
          <w:lang w:val="en-IN" w:bidi="ml-IN"/>
        </w:rPr>
      </w:pPr>
      <w:r>
        <w:rPr>
          <w:color w:val="00000A"/>
          <w:lang w:val="en-IN" w:bidi="ml-IN"/>
        </w:rPr>
        <w:t>Step 3: Enable Root Privileges</w:t>
      </w:r>
    </w:p>
    <w:p w14:paraId="54ECE634" w14:textId="77777777" w:rsidR="00D65AE4" w:rsidRDefault="0013507C">
      <w:pPr>
        <w:spacing w:after="160" w:line="276" w:lineRule="auto"/>
        <w:jc w:val="both"/>
        <w:rPr>
          <w:color w:val="00000A"/>
          <w:lang w:val="en-IN" w:bidi="ml-IN"/>
        </w:rPr>
      </w:pPr>
      <w:r>
        <w:rPr>
          <w:color w:val="00000A"/>
          <w:lang w:val="en-IN" w:bidi="ml-IN"/>
        </w:rPr>
        <w:t>When Wireshark installs on your system, you will be prompted by the following window. As Wireshark requires superuser/root privileges to operate, this option asks to enable or disable permissions for all every user on the system. Press the “Yes” button to allow other users, or press the “No” button to restrict other users from using Wireshark.</w:t>
      </w:r>
    </w:p>
    <w:p w14:paraId="1F483115" w14:textId="77777777" w:rsidR="00D65AE4" w:rsidRDefault="0013507C">
      <w:pPr>
        <w:spacing w:after="160" w:line="276" w:lineRule="auto"/>
        <w:jc w:val="both"/>
        <w:rPr>
          <w:color w:val="00000A"/>
          <w:lang w:val="en-IN" w:bidi="ml-IN"/>
        </w:rPr>
      </w:pPr>
      <w:r>
        <w:rPr>
          <w:noProof/>
        </w:rPr>
        <w:drawing>
          <wp:inline distT="0" distB="0" distL="0" distR="0" wp14:anchorId="4F787B75" wp14:editId="5C2525F2">
            <wp:extent cx="5604249" cy="2679906"/>
            <wp:effectExtent l="0" t="0" r="0" b="0"/>
            <wp:docPr id="954268600" name="image18.png"/>
            <wp:cNvGraphicFramePr/>
            <a:graphic xmlns:a="http://schemas.openxmlformats.org/drawingml/2006/main">
              <a:graphicData uri="http://schemas.openxmlformats.org/drawingml/2006/picture">
                <pic:pic xmlns:pic="http://schemas.openxmlformats.org/drawingml/2006/picture">
                  <pic:nvPicPr>
                    <pic:cNvPr id="954268600" name="image18.png"/>
                    <pic:cNvPicPr/>
                  </pic:nvPicPr>
                  <pic:blipFill>
                    <a:blip r:embed="rId196"/>
                    <a:stretch>
                      <a:fillRect/>
                    </a:stretch>
                  </pic:blipFill>
                  <pic:spPr>
                    <a:xfrm>
                      <a:off x="0" y="0"/>
                      <a:ext cx="5604249" cy="2679906"/>
                    </a:xfrm>
                    <a:prstGeom prst="rect">
                      <a:avLst/>
                    </a:prstGeom>
                  </pic:spPr>
                </pic:pic>
              </a:graphicData>
            </a:graphic>
          </wp:inline>
        </w:drawing>
      </w:r>
    </w:p>
    <w:p w14:paraId="2F8FC474" w14:textId="77777777" w:rsidR="00D65AE4" w:rsidRDefault="00D65AE4">
      <w:pPr>
        <w:spacing w:after="160" w:line="276" w:lineRule="auto"/>
        <w:jc w:val="both"/>
        <w:rPr>
          <w:color w:val="00000A"/>
          <w:lang w:val="en-IN" w:bidi="ml-IN"/>
        </w:rPr>
      </w:pPr>
    </w:p>
    <w:p w14:paraId="3970571B" w14:textId="77777777" w:rsidR="00D65AE4" w:rsidRDefault="0013507C">
      <w:pPr>
        <w:spacing w:after="160" w:line="276" w:lineRule="auto"/>
        <w:jc w:val="both"/>
        <w:rPr>
          <w:color w:val="00000A"/>
          <w:lang w:val="en-IN" w:bidi="ml-IN"/>
        </w:rPr>
      </w:pPr>
      <w:r>
        <w:rPr>
          <w:color w:val="00000A"/>
          <w:lang w:val="en-IN" w:bidi="ml-IN"/>
        </w:rPr>
        <w:t>Step 4:</w:t>
      </w:r>
    </w:p>
    <w:p w14:paraId="25CA6CCB" w14:textId="07F19A19" w:rsidR="00D65AE4" w:rsidRDefault="0013507C">
      <w:pPr>
        <w:spacing w:after="160" w:line="276" w:lineRule="auto"/>
        <w:jc w:val="both"/>
        <w:rPr>
          <w:color w:val="00000A"/>
          <w:lang w:val="en-IN" w:bidi="ml-IN"/>
        </w:rPr>
      </w:pPr>
      <w:r>
        <w:rPr>
          <w:color w:val="00000A"/>
          <w:lang w:val="en-IN" w:bidi="ml-IN"/>
        </w:rPr>
        <w:t>You must add a username to the Wireshark group so that this user can use Wireshark. To do this, execute the following command, adding your required username after “</w:t>
      </w:r>
      <w:proofErr w:type="spellStart"/>
      <w:r>
        <w:rPr>
          <w:color w:val="00000A"/>
          <w:lang w:val="en-IN" w:bidi="ml-IN"/>
        </w:rPr>
        <w:t>wireshark</w:t>
      </w:r>
      <w:proofErr w:type="spellEnd"/>
      <w:r>
        <w:rPr>
          <w:color w:val="00000A"/>
          <w:lang w:val="en-IN" w:bidi="ml-IN"/>
        </w:rPr>
        <w:t>” in the command.</w:t>
      </w:r>
    </w:p>
    <w:p w14:paraId="61BC743F" w14:textId="77777777" w:rsidR="00D65AE4" w:rsidRDefault="0013507C">
      <w:pPr>
        <w:spacing w:after="160" w:line="276" w:lineRule="auto"/>
        <w:jc w:val="both"/>
        <w:rPr>
          <w:color w:val="00000A"/>
          <w:lang w:val="en-IN" w:bidi="ml-IN"/>
        </w:rPr>
      </w:pPr>
      <w:r>
        <w:rPr>
          <w:color w:val="00000A"/>
          <w:lang w:val="en-IN" w:bidi="ml-IN"/>
        </w:rPr>
        <w:t>Syntax:</w:t>
      </w:r>
    </w:p>
    <w:p w14:paraId="15C48030" w14:textId="77777777" w:rsidR="00D65AE4" w:rsidRDefault="0013507C">
      <w:pPr>
        <w:spacing w:after="160" w:line="276" w:lineRule="auto"/>
        <w:jc w:val="both"/>
        <w:rPr>
          <w:b/>
          <w:color w:val="00000A"/>
          <w:lang w:val="en-IN" w:bidi="ml-IN"/>
        </w:rPr>
      </w:pPr>
      <w:r>
        <w:rPr>
          <w:b/>
          <w:color w:val="00000A"/>
          <w:lang w:val="en-IN" w:bidi="ml-IN"/>
        </w:rPr>
        <w:t xml:space="preserve">$ </w:t>
      </w:r>
      <w:proofErr w:type="spellStart"/>
      <w:r>
        <w:rPr>
          <w:b/>
          <w:color w:val="00000A"/>
          <w:lang w:val="en-IN" w:bidi="ml-IN"/>
        </w:rPr>
        <w:t>sudo</w:t>
      </w:r>
      <w:proofErr w:type="spellEnd"/>
      <w:r>
        <w:rPr>
          <w:b/>
          <w:color w:val="00000A"/>
          <w:lang w:val="en-IN" w:bidi="ml-IN"/>
        </w:rPr>
        <w:t xml:space="preserve"> </w:t>
      </w:r>
      <w:proofErr w:type="spellStart"/>
      <w:r>
        <w:rPr>
          <w:b/>
          <w:color w:val="00000A"/>
          <w:lang w:val="en-IN" w:bidi="ml-IN"/>
        </w:rPr>
        <w:t>adduser</w:t>
      </w:r>
      <w:proofErr w:type="spellEnd"/>
      <w:r>
        <w:rPr>
          <w:b/>
          <w:color w:val="00000A"/>
          <w:lang w:val="en-IN" w:bidi="ml-IN"/>
        </w:rPr>
        <w:t xml:space="preserve"> $user </w:t>
      </w:r>
      <w:proofErr w:type="spellStart"/>
      <w:r>
        <w:rPr>
          <w:b/>
          <w:color w:val="00000A"/>
          <w:lang w:val="en-IN" w:bidi="ml-IN"/>
        </w:rPr>
        <w:t>wireshark</w:t>
      </w:r>
      <w:proofErr w:type="spellEnd"/>
    </w:p>
    <w:p w14:paraId="2E76691C" w14:textId="77777777" w:rsidR="00D65AE4" w:rsidRDefault="0013507C">
      <w:pPr>
        <w:spacing w:after="160" w:line="276" w:lineRule="auto"/>
        <w:jc w:val="both"/>
        <w:rPr>
          <w:color w:val="00000A"/>
          <w:lang w:val="en-IN" w:bidi="ml-IN"/>
        </w:rPr>
      </w:pPr>
      <w:r>
        <w:rPr>
          <w:noProof/>
        </w:rPr>
        <w:lastRenderedPageBreak/>
        <w:drawing>
          <wp:anchor distT="0" distB="0" distL="0" distR="0" simplePos="0" relativeHeight="251745280" behindDoc="0" locked="0" layoutInCell="1" allowOverlap="1" wp14:anchorId="182DAB14" wp14:editId="2B08E2E7">
            <wp:simplePos x="0" y="0"/>
            <wp:positionH relativeFrom="column">
              <wp:posOffset>125729</wp:posOffset>
            </wp:positionH>
            <wp:positionV relativeFrom="paragraph">
              <wp:posOffset>206375</wp:posOffset>
            </wp:positionV>
            <wp:extent cx="5286375" cy="438150"/>
            <wp:effectExtent l="0" t="0" r="0" b="0"/>
            <wp:wrapSquare wrapText="bothSides"/>
            <wp:docPr id="100489867" name="image6.png"/>
            <wp:cNvGraphicFramePr/>
            <a:graphic xmlns:a="http://schemas.openxmlformats.org/drawingml/2006/main">
              <a:graphicData uri="http://schemas.openxmlformats.org/drawingml/2006/picture">
                <pic:pic xmlns:pic="http://schemas.openxmlformats.org/drawingml/2006/picture">
                  <pic:nvPicPr>
                    <pic:cNvPr id="100489867" name="image6.png"/>
                    <pic:cNvPicPr/>
                  </pic:nvPicPr>
                  <pic:blipFill>
                    <a:blip r:embed="rId197"/>
                    <a:stretch>
                      <a:fillRect/>
                    </a:stretch>
                  </pic:blipFill>
                  <pic:spPr>
                    <a:xfrm>
                      <a:off x="0" y="0"/>
                      <a:ext cx="5286375" cy="438150"/>
                    </a:xfrm>
                    <a:prstGeom prst="rect">
                      <a:avLst/>
                    </a:prstGeom>
                  </pic:spPr>
                </pic:pic>
              </a:graphicData>
            </a:graphic>
          </wp:anchor>
        </w:drawing>
      </w:r>
    </w:p>
    <w:p w14:paraId="0FAB2F71" w14:textId="77777777" w:rsidR="00D65AE4" w:rsidRDefault="00D65AE4">
      <w:pPr>
        <w:spacing w:after="160" w:line="276" w:lineRule="auto"/>
        <w:jc w:val="both"/>
        <w:rPr>
          <w:b/>
          <w:color w:val="00000A"/>
          <w:sz w:val="28"/>
          <w:szCs w:val="28"/>
          <w:u w:val="single"/>
          <w:lang w:val="en-IN" w:bidi="ml-IN"/>
        </w:rPr>
      </w:pPr>
    </w:p>
    <w:p w14:paraId="3547B47A" w14:textId="77777777" w:rsidR="00D65AE4" w:rsidRDefault="00D65AE4">
      <w:pPr>
        <w:spacing w:after="160" w:line="276" w:lineRule="auto"/>
        <w:jc w:val="both"/>
        <w:rPr>
          <w:b/>
          <w:color w:val="00000A"/>
          <w:sz w:val="28"/>
          <w:szCs w:val="28"/>
          <w:u w:val="single"/>
          <w:lang w:val="en-IN" w:bidi="ml-IN"/>
        </w:rPr>
      </w:pPr>
    </w:p>
    <w:p w14:paraId="1AE38F87" w14:textId="77777777" w:rsidR="00D65AE4" w:rsidRDefault="0013507C">
      <w:pPr>
        <w:spacing w:after="160" w:line="276" w:lineRule="auto"/>
        <w:jc w:val="both"/>
        <w:rPr>
          <w:color w:val="000000"/>
          <w:lang w:val="en-IN" w:bidi="ml-IN"/>
        </w:rPr>
      </w:pPr>
      <w:r>
        <w:rPr>
          <w:color w:val="000000"/>
          <w:lang w:val="en-IN" w:bidi="ml-IN"/>
        </w:rPr>
        <w:t>Step 5: Launch Wireshark</w:t>
      </w:r>
    </w:p>
    <w:p w14:paraId="2705F467" w14:textId="77777777" w:rsidR="00D65AE4" w:rsidRDefault="0013507C">
      <w:pPr>
        <w:spacing w:after="160" w:line="276" w:lineRule="auto"/>
        <w:jc w:val="both"/>
        <w:rPr>
          <w:color w:val="000000"/>
          <w:lang w:val="en-IN" w:bidi="ml-IN"/>
        </w:rPr>
      </w:pPr>
      <w:r>
        <w:rPr>
          <w:color w:val="000000"/>
          <w:lang w:val="en-IN" w:bidi="ml-IN"/>
        </w:rPr>
        <w:t>In the terminal window, type the following command to start the Wireshark application.</w:t>
      </w:r>
    </w:p>
    <w:p w14:paraId="2A7DDC66" w14:textId="77777777" w:rsidR="00D65AE4" w:rsidRDefault="0013507C">
      <w:pPr>
        <w:spacing w:after="160" w:line="276" w:lineRule="auto"/>
        <w:jc w:val="both"/>
        <w:rPr>
          <w:color w:val="000000"/>
          <w:lang w:val="en-IN" w:bidi="ml-IN"/>
        </w:rPr>
      </w:pPr>
      <w:r>
        <w:rPr>
          <w:color w:val="000000"/>
          <w:lang w:val="en-IN" w:bidi="ml-IN"/>
        </w:rPr>
        <w:t>Syntax:</w:t>
      </w:r>
    </w:p>
    <w:p w14:paraId="397D0BBF" w14:textId="77777777" w:rsidR="00D65AE4" w:rsidRDefault="0013507C">
      <w:pPr>
        <w:spacing w:after="160" w:line="276" w:lineRule="auto"/>
        <w:jc w:val="both"/>
        <w:rPr>
          <w:color w:val="000000"/>
          <w:sz w:val="28"/>
          <w:szCs w:val="28"/>
          <w:lang w:val="en-IN" w:bidi="ml-IN"/>
        </w:rPr>
      </w:pPr>
      <w:r>
        <w:rPr>
          <w:b/>
          <w:color w:val="000000"/>
          <w:lang w:val="en-IN" w:bidi="ml-IN"/>
        </w:rPr>
        <w:t xml:space="preserve">$ </w:t>
      </w:r>
      <w:proofErr w:type="spellStart"/>
      <w:r>
        <w:rPr>
          <w:b/>
          <w:color w:val="000000"/>
          <w:lang w:val="en-IN" w:bidi="ml-IN"/>
        </w:rPr>
        <w:t>wireshark</w:t>
      </w:r>
      <w:proofErr w:type="spellEnd"/>
      <w:r>
        <w:rPr>
          <w:b/>
          <w:color w:val="000000"/>
          <w:lang w:val="en-IN" w:bidi="ml-IN"/>
        </w:rPr>
        <w:t xml:space="preserve"> </w:t>
      </w:r>
      <w:r>
        <w:rPr>
          <w:noProof/>
        </w:rPr>
        <w:drawing>
          <wp:anchor distT="0" distB="0" distL="0" distR="0" simplePos="0" relativeHeight="251746304" behindDoc="0" locked="0" layoutInCell="1" allowOverlap="1" wp14:anchorId="0EF57A15" wp14:editId="7A593A03">
            <wp:simplePos x="0" y="0"/>
            <wp:positionH relativeFrom="column">
              <wp:posOffset>19050</wp:posOffset>
            </wp:positionH>
            <wp:positionV relativeFrom="paragraph">
              <wp:posOffset>571500</wp:posOffset>
            </wp:positionV>
            <wp:extent cx="6391275" cy="497840"/>
            <wp:effectExtent l="0" t="0" r="0" b="0"/>
            <wp:wrapSquare wrapText="bothSides"/>
            <wp:docPr id="2016790803" name="image7.png"/>
            <wp:cNvGraphicFramePr/>
            <a:graphic xmlns:a="http://schemas.openxmlformats.org/drawingml/2006/main">
              <a:graphicData uri="http://schemas.openxmlformats.org/drawingml/2006/picture">
                <pic:pic xmlns:pic="http://schemas.openxmlformats.org/drawingml/2006/picture">
                  <pic:nvPicPr>
                    <pic:cNvPr id="2016790803" name="image7.png"/>
                    <pic:cNvPicPr/>
                  </pic:nvPicPr>
                  <pic:blipFill>
                    <a:blip r:embed="rId198"/>
                    <a:stretch>
                      <a:fillRect/>
                    </a:stretch>
                  </pic:blipFill>
                  <pic:spPr>
                    <a:xfrm>
                      <a:off x="0" y="0"/>
                      <a:ext cx="6391275" cy="497840"/>
                    </a:xfrm>
                    <a:prstGeom prst="rect">
                      <a:avLst/>
                    </a:prstGeom>
                  </pic:spPr>
                </pic:pic>
              </a:graphicData>
            </a:graphic>
          </wp:anchor>
        </w:drawing>
      </w:r>
    </w:p>
    <w:p w14:paraId="0D387E4C" w14:textId="04B70668" w:rsidR="00D65AE4" w:rsidRDefault="00D65AE4">
      <w:pPr>
        <w:spacing w:after="160" w:line="276" w:lineRule="auto"/>
        <w:jc w:val="both"/>
        <w:rPr>
          <w:noProof/>
        </w:rPr>
      </w:pPr>
    </w:p>
    <w:p w14:paraId="7C7D74A2" w14:textId="55C41F16" w:rsidR="00D07211" w:rsidRDefault="00D07211">
      <w:pPr>
        <w:spacing w:after="160" w:line="276" w:lineRule="auto"/>
        <w:jc w:val="both"/>
        <w:rPr>
          <w:noProof/>
        </w:rPr>
      </w:pPr>
      <w:r>
        <w:rPr>
          <w:noProof/>
        </w:rPr>
        <w:drawing>
          <wp:inline distT="0" distB="0" distL="0" distR="0" wp14:anchorId="6EC4D3CA" wp14:editId="226F44A0">
            <wp:extent cx="5055870" cy="37097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065501" cy="3716814"/>
                    </a:xfrm>
                    <a:prstGeom prst="rect">
                      <a:avLst/>
                    </a:prstGeom>
                    <a:noFill/>
                  </pic:spPr>
                </pic:pic>
              </a:graphicData>
            </a:graphic>
          </wp:inline>
        </w:drawing>
      </w:r>
    </w:p>
    <w:p w14:paraId="0370BECF" w14:textId="1754AF78" w:rsidR="00D07211" w:rsidRDefault="00D07211">
      <w:pPr>
        <w:spacing w:after="160" w:line="276" w:lineRule="auto"/>
        <w:jc w:val="both"/>
        <w:rPr>
          <w:noProof/>
        </w:rPr>
      </w:pPr>
    </w:p>
    <w:p w14:paraId="26DF83D2" w14:textId="77777777" w:rsidR="00D07211" w:rsidRDefault="00D07211">
      <w:pPr>
        <w:spacing w:after="160" w:line="276" w:lineRule="auto"/>
        <w:jc w:val="both"/>
        <w:rPr>
          <w:color w:val="000000"/>
          <w:sz w:val="28"/>
          <w:szCs w:val="28"/>
          <w:lang w:val="en-IN" w:bidi="ml-IN"/>
        </w:rPr>
      </w:pPr>
    </w:p>
    <w:p w14:paraId="4B51F044" w14:textId="255F6D1A" w:rsidR="00D65AE4" w:rsidRDefault="00D65AE4">
      <w:pPr>
        <w:spacing w:after="160" w:line="276" w:lineRule="auto"/>
        <w:jc w:val="both"/>
        <w:rPr>
          <w:color w:val="000000"/>
          <w:lang w:val="en-IN" w:bidi="ml-IN"/>
        </w:rPr>
      </w:pPr>
    </w:p>
    <w:p w14:paraId="217B458F" w14:textId="099155C8" w:rsidR="00D65AE4" w:rsidRDefault="0013507C">
      <w:pPr>
        <w:spacing w:after="160" w:line="276" w:lineRule="auto"/>
        <w:jc w:val="both"/>
        <w:rPr>
          <w:color w:val="000000"/>
          <w:lang w:val="en-IN" w:bidi="ml-IN"/>
        </w:rPr>
      </w:pPr>
      <w:r>
        <w:rPr>
          <w:color w:val="000000"/>
          <w:lang w:val="en-IN" w:bidi="ml-IN"/>
        </w:rPr>
        <w:t>You can also open Wireshark through the Graphical User Interface (GUI) by opening the activities on the Ubuntu desktop, and in the search bar, type “Wireshark,” and click on the application result.</w:t>
      </w:r>
    </w:p>
    <w:p w14:paraId="11284529" w14:textId="6BC21B0D" w:rsidR="00D65AE4" w:rsidRDefault="0013507C">
      <w:pPr>
        <w:spacing w:after="160" w:line="276" w:lineRule="auto"/>
        <w:jc w:val="both"/>
        <w:rPr>
          <w:color w:val="000000"/>
          <w:lang w:val="en-IN" w:bidi="ml-IN"/>
        </w:rPr>
      </w:pPr>
      <w:r>
        <w:rPr>
          <w:noProof/>
          <w:color w:val="000000"/>
        </w:rPr>
        <w:lastRenderedPageBreak/>
        <w:drawing>
          <wp:inline distT="0" distB="0" distL="0" distR="0" wp14:anchorId="3F2E6359" wp14:editId="71A6310F">
            <wp:extent cx="5357423" cy="2731673"/>
            <wp:effectExtent l="0" t="0" r="0" b="0"/>
            <wp:docPr id="1550793801" name="image10.png"/>
            <wp:cNvGraphicFramePr/>
            <a:graphic xmlns:a="http://schemas.openxmlformats.org/drawingml/2006/main">
              <a:graphicData uri="http://schemas.openxmlformats.org/drawingml/2006/picture">
                <pic:pic xmlns:pic="http://schemas.openxmlformats.org/drawingml/2006/picture">
                  <pic:nvPicPr>
                    <pic:cNvPr id="1550793801" name="image10.png"/>
                    <pic:cNvPicPr/>
                  </pic:nvPicPr>
                  <pic:blipFill>
                    <a:blip r:embed="rId200"/>
                    <a:stretch>
                      <a:fillRect/>
                    </a:stretch>
                  </pic:blipFill>
                  <pic:spPr>
                    <a:xfrm>
                      <a:off x="0" y="0"/>
                      <a:ext cx="5357423" cy="2731673"/>
                    </a:xfrm>
                    <a:prstGeom prst="rect">
                      <a:avLst/>
                    </a:prstGeom>
                  </pic:spPr>
                </pic:pic>
              </a:graphicData>
            </a:graphic>
          </wp:inline>
        </w:drawing>
      </w:r>
    </w:p>
    <w:p w14:paraId="50F1F0F0" w14:textId="77777777" w:rsidR="00D65AE4" w:rsidRDefault="0013507C">
      <w:pPr>
        <w:spacing w:after="160" w:line="276" w:lineRule="auto"/>
        <w:jc w:val="both"/>
        <w:rPr>
          <w:b/>
          <w:color w:val="00000A"/>
          <w:sz w:val="28"/>
          <w:szCs w:val="28"/>
          <w:lang w:val="en-IN" w:bidi="ml-IN"/>
        </w:rPr>
      </w:pPr>
      <w:bookmarkStart w:id="29" w:name="_heading=h.gjdgxs_3" w:colFirst="0" w:colLast="0"/>
      <w:bookmarkEnd w:id="29"/>
      <w:proofErr w:type="spellStart"/>
      <w:r>
        <w:rPr>
          <w:b/>
          <w:color w:val="00000A"/>
          <w:sz w:val="28"/>
          <w:szCs w:val="28"/>
          <w:lang w:val="en-IN" w:bidi="ml-IN"/>
        </w:rPr>
        <w:t>netcat</w:t>
      </w:r>
      <w:proofErr w:type="spellEnd"/>
      <w:r>
        <w:rPr>
          <w:b/>
          <w:color w:val="00000A"/>
          <w:sz w:val="28"/>
          <w:szCs w:val="28"/>
          <w:lang w:val="en-IN" w:bidi="ml-IN"/>
        </w:rPr>
        <w:t xml:space="preserve"> </w:t>
      </w:r>
    </w:p>
    <w:p w14:paraId="6CB5061F" w14:textId="77777777" w:rsidR="00D65AE4" w:rsidRDefault="0013507C">
      <w:pPr>
        <w:spacing w:after="160" w:line="276" w:lineRule="auto"/>
        <w:jc w:val="both"/>
        <w:rPr>
          <w:color w:val="00000A"/>
          <w:lang w:val="en-IN" w:bidi="ml-IN"/>
        </w:rPr>
      </w:pPr>
      <w:r>
        <w:rPr>
          <w:color w:val="00000A"/>
          <w:lang w:val="en-IN" w:bidi="ml-IN"/>
        </w:rPr>
        <w:t>STEP1  :</w:t>
      </w:r>
      <w:r>
        <w:rPr>
          <w:rFonts w:ascii="Calibri" w:eastAsia="Calibri" w:hAnsi="Calibri" w:cs="Calibri"/>
          <w:color w:val="00000A"/>
          <w:sz w:val="22"/>
          <w:szCs w:val="22"/>
          <w:lang w:val="en-IN" w:bidi="ml-IN"/>
        </w:rPr>
        <w:t xml:space="preserve"> </w:t>
      </w:r>
      <w:r>
        <w:rPr>
          <w:color w:val="00000A"/>
          <w:lang w:val="en-IN" w:bidi="ml-IN"/>
        </w:rPr>
        <w:t>Update APT</w:t>
      </w:r>
    </w:p>
    <w:p w14:paraId="77B8B26B" w14:textId="77777777" w:rsidR="00D65AE4" w:rsidRDefault="0013507C">
      <w:pPr>
        <w:spacing w:after="160" w:line="276" w:lineRule="auto"/>
        <w:jc w:val="both"/>
        <w:rPr>
          <w:color w:val="00000A"/>
          <w:lang w:val="en-IN" w:bidi="ml-IN"/>
        </w:rPr>
      </w:pPr>
      <w:r>
        <w:rPr>
          <w:color w:val="00000A"/>
          <w:lang w:val="en-IN" w:bidi="ml-IN"/>
        </w:rPr>
        <w:t>First, as always, update and upgrade your APT through the following command.</w:t>
      </w:r>
    </w:p>
    <w:p w14:paraId="03A1A717" w14:textId="77777777" w:rsidR="00D65AE4" w:rsidRDefault="0013507C">
      <w:pPr>
        <w:spacing w:after="160" w:line="276" w:lineRule="auto"/>
        <w:jc w:val="both"/>
        <w:rPr>
          <w:color w:val="00000A"/>
          <w:lang w:val="en-IN" w:bidi="ml-IN"/>
        </w:rPr>
      </w:pPr>
      <w:r>
        <w:rPr>
          <w:color w:val="00000A"/>
          <w:lang w:val="en-IN" w:bidi="ml-IN"/>
        </w:rPr>
        <w:t>Syntax:</w:t>
      </w:r>
    </w:p>
    <w:p w14:paraId="6B93C657" w14:textId="77777777" w:rsidR="00D65AE4" w:rsidRDefault="0013507C">
      <w:pPr>
        <w:spacing w:after="160" w:line="276" w:lineRule="auto"/>
        <w:jc w:val="both"/>
        <w:rPr>
          <w:b/>
          <w:color w:val="000000"/>
          <w:sz w:val="28"/>
          <w:szCs w:val="28"/>
          <w:lang w:val="en-IN" w:bidi="ml-IN"/>
        </w:rPr>
      </w:pPr>
      <w:r>
        <w:rPr>
          <w:b/>
          <w:color w:val="00000A"/>
          <w:lang w:val="en-IN" w:bidi="ml-IN"/>
        </w:rPr>
        <w:t xml:space="preserve">$ </w:t>
      </w:r>
      <w:proofErr w:type="spellStart"/>
      <w:r>
        <w:rPr>
          <w:b/>
          <w:color w:val="00000A"/>
          <w:lang w:val="en-IN" w:bidi="ml-IN"/>
        </w:rPr>
        <w:t>sudo</w:t>
      </w:r>
      <w:proofErr w:type="spellEnd"/>
      <w:r>
        <w:rPr>
          <w:b/>
          <w:color w:val="00000A"/>
          <w:lang w:val="en-IN" w:bidi="ml-IN"/>
        </w:rPr>
        <w:t xml:space="preserve"> apt update</w:t>
      </w:r>
    </w:p>
    <w:p w14:paraId="1F2CDF29" w14:textId="77777777" w:rsidR="00D65AE4" w:rsidRDefault="0013507C">
      <w:pPr>
        <w:spacing w:after="160" w:line="276" w:lineRule="auto"/>
        <w:jc w:val="both"/>
        <w:rPr>
          <w:b/>
          <w:color w:val="000000"/>
          <w:sz w:val="28"/>
          <w:szCs w:val="28"/>
          <w:lang w:val="en-IN" w:bidi="ml-IN"/>
        </w:rPr>
      </w:pPr>
      <w:bookmarkStart w:id="30" w:name="_heading=h.hyjhrom8ha4h" w:colFirst="0" w:colLast="0"/>
      <w:bookmarkEnd w:id="30"/>
      <w:r>
        <w:rPr>
          <w:b/>
          <w:color w:val="000000"/>
          <w:sz w:val="28"/>
          <w:szCs w:val="28"/>
          <w:lang w:val="en-IN" w:bidi="ml-IN"/>
        </w:rPr>
        <w:t xml:space="preserve"> </w:t>
      </w:r>
      <w:r>
        <w:rPr>
          <w:b/>
          <w:noProof/>
          <w:color w:val="000000"/>
          <w:sz w:val="28"/>
          <w:szCs w:val="28"/>
        </w:rPr>
        <w:drawing>
          <wp:inline distT="114300" distB="114300" distL="114300" distR="114300" wp14:anchorId="0FB50397" wp14:editId="2E576424">
            <wp:extent cx="6390965" cy="1384300"/>
            <wp:effectExtent l="0" t="0" r="0" b="0"/>
            <wp:docPr id="809166470" name="image17.png"/>
            <wp:cNvGraphicFramePr/>
            <a:graphic xmlns:a="http://schemas.openxmlformats.org/drawingml/2006/main">
              <a:graphicData uri="http://schemas.openxmlformats.org/drawingml/2006/picture">
                <pic:pic xmlns:pic="http://schemas.openxmlformats.org/drawingml/2006/picture">
                  <pic:nvPicPr>
                    <pic:cNvPr id="809166470" name="image17.png"/>
                    <pic:cNvPicPr/>
                  </pic:nvPicPr>
                  <pic:blipFill>
                    <a:blip r:embed="rId201"/>
                    <a:stretch>
                      <a:fillRect/>
                    </a:stretch>
                  </pic:blipFill>
                  <pic:spPr>
                    <a:xfrm>
                      <a:off x="0" y="0"/>
                      <a:ext cx="6390965" cy="1384300"/>
                    </a:xfrm>
                    <a:prstGeom prst="rect">
                      <a:avLst/>
                    </a:prstGeom>
                  </pic:spPr>
                </pic:pic>
              </a:graphicData>
            </a:graphic>
          </wp:inline>
        </w:drawing>
      </w:r>
    </w:p>
    <w:p w14:paraId="1779DC92" w14:textId="77777777" w:rsidR="00D65AE4" w:rsidRDefault="0013507C">
      <w:pPr>
        <w:spacing w:after="160" w:line="276" w:lineRule="auto"/>
        <w:jc w:val="both"/>
        <w:rPr>
          <w:color w:val="000000"/>
          <w:sz w:val="28"/>
          <w:szCs w:val="28"/>
          <w:lang w:val="en-IN" w:bidi="ml-IN"/>
        </w:rPr>
      </w:pPr>
      <w:bookmarkStart w:id="31" w:name="_heading=h.y8jax1dvyems" w:colFirst="0" w:colLast="0"/>
      <w:bookmarkEnd w:id="31"/>
      <w:r>
        <w:rPr>
          <w:color w:val="000000"/>
          <w:sz w:val="28"/>
          <w:szCs w:val="28"/>
          <w:lang w:val="en-IN" w:bidi="ml-IN"/>
        </w:rPr>
        <w:t xml:space="preserve">   step 2: Install </w:t>
      </w:r>
      <w:proofErr w:type="spellStart"/>
      <w:r>
        <w:rPr>
          <w:color w:val="000000"/>
          <w:sz w:val="28"/>
          <w:szCs w:val="28"/>
          <w:lang w:val="en-IN" w:bidi="ml-IN"/>
        </w:rPr>
        <w:t>netcat</w:t>
      </w:r>
      <w:proofErr w:type="spellEnd"/>
    </w:p>
    <w:p w14:paraId="390F9B1D" w14:textId="77777777" w:rsidR="00D65AE4" w:rsidRDefault="0013507C">
      <w:pPr>
        <w:spacing w:after="160" w:line="276" w:lineRule="auto"/>
        <w:jc w:val="both"/>
        <w:rPr>
          <w:b/>
          <w:color w:val="000000"/>
          <w:sz w:val="28"/>
          <w:szCs w:val="28"/>
          <w:lang w:val="en-IN" w:bidi="ml-IN"/>
        </w:rPr>
      </w:pPr>
      <w:bookmarkStart w:id="32" w:name="_heading=h.nnxwe2ap76j0" w:colFirst="0" w:colLast="0"/>
      <w:bookmarkEnd w:id="32"/>
      <w:r>
        <w:rPr>
          <w:b/>
          <w:noProof/>
          <w:color w:val="000000"/>
          <w:sz w:val="28"/>
          <w:szCs w:val="28"/>
        </w:rPr>
        <w:drawing>
          <wp:inline distT="114300" distB="114300" distL="114300" distR="114300" wp14:anchorId="69A979F7" wp14:editId="25B8DE1C">
            <wp:extent cx="6390965" cy="1714500"/>
            <wp:effectExtent l="0" t="0" r="0" b="0"/>
            <wp:docPr id="1831004839" name="image15.png"/>
            <wp:cNvGraphicFramePr/>
            <a:graphic xmlns:a="http://schemas.openxmlformats.org/drawingml/2006/main">
              <a:graphicData uri="http://schemas.openxmlformats.org/drawingml/2006/picture">
                <pic:pic xmlns:pic="http://schemas.openxmlformats.org/drawingml/2006/picture">
                  <pic:nvPicPr>
                    <pic:cNvPr id="1831004839" name="image15.png"/>
                    <pic:cNvPicPr/>
                  </pic:nvPicPr>
                  <pic:blipFill>
                    <a:blip r:embed="rId202"/>
                    <a:stretch>
                      <a:fillRect/>
                    </a:stretch>
                  </pic:blipFill>
                  <pic:spPr>
                    <a:xfrm>
                      <a:off x="0" y="0"/>
                      <a:ext cx="6390965" cy="1714500"/>
                    </a:xfrm>
                    <a:prstGeom prst="rect">
                      <a:avLst/>
                    </a:prstGeom>
                  </pic:spPr>
                </pic:pic>
              </a:graphicData>
            </a:graphic>
          </wp:inline>
        </w:drawing>
      </w:r>
    </w:p>
    <w:p w14:paraId="26BE8BB7" w14:textId="77777777" w:rsidR="00D65AE4" w:rsidRDefault="0013507C">
      <w:pPr>
        <w:spacing w:after="160" w:line="276" w:lineRule="auto"/>
        <w:jc w:val="both"/>
        <w:rPr>
          <w:b/>
          <w:color w:val="000000"/>
          <w:sz w:val="28"/>
          <w:szCs w:val="28"/>
          <w:lang w:val="en-IN" w:bidi="ml-IN"/>
        </w:rPr>
      </w:pPr>
      <w:bookmarkStart w:id="33" w:name="_heading=h.n2x2ie4lzu4k" w:colFirst="0" w:colLast="0"/>
      <w:bookmarkEnd w:id="33"/>
      <w:r>
        <w:rPr>
          <w:b/>
          <w:color w:val="000000"/>
          <w:sz w:val="28"/>
          <w:szCs w:val="28"/>
          <w:lang w:val="en-IN" w:bidi="ml-IN"/>
        </w:rPr>
        <w:t xml:space="preserve">working with </w:t>
      </w:r>
      <w:proofErr w:type="spellStart"/>
      <w:r>
        <w:rPr>
          <w:b/>
          <w:color w:val="000000"/>
          <w:sz w:val="28"/>
          <w:szCs w:val="28"/>
          <w:lang w:val="en-IN" w:bidi="ml-IN"/>
        </w:rPr>
        <w:t>netcat</w:t>
      </w:r>
      <w:proofErr w:type="spellEnd"/>
      <w:r>
        <w:rPr>
          <w:b/>
          <w:color w:val="000000"/>
          <w:sz w:val="28"/>
          <w:szCs w:val="28"/>
          <w:lang w:val="en-IN" w:bidi="ml-IN"/>
        </w:rPr>
        <w:t xml:space="preserve"> security tool</w:t>
      </w:r>
    </w:p>
    <w:p w14:paraId="7702BFB2" w14:textId="77777777" w:rsidR="00D65AE4" w:rsidRDefault="0013507C">
      <w:pPr>
        <w:spacing w:after="160" w:line="276" w:lineRule="auto"/>
        <w:jc w:val="both"/>
        <w:rPr>
          <w:color w:val="000000"/>
          <w:sz w:val="28"/>
          <w:szCs w:val="28"/>
          <w:lang w:val="en-IN" w:bidi="ml-IN"/>
        </w:rPr>
      </w:pPr>
      <w:bookmarkStart w:id="34" w:name="_heading=h.bwwoxh2egk90" w:colFirst="0" w:colLast="0"/>
      <w:bookmarkEnd w:id="34"/>
      <w:r>
        <w:rPr>
          <w:color w:val="000000"/>
          <w:sz w:val="28"/>
          <w:szCs w:val="28"/>
          <w:lang w:val="en-IN" w:bidi="ml-IN"/>
        </w:rPr>
        <w:t>To start  listening on a port ,first open 2 window terminals</w:t>
      </w:r>
    </w:p>
    <w:p w14:paraId="3F811629" w14:textId="77777777" w:rsidR="00D65AE4" w:rsidRDefault="0013507C">
      <w:pPr>
        <w:spacing w:after="160" w:line="276" w:lineRule="auto"/>
        <w:jc w:val="both"/>
        <w:rPr>
          <w:color w:val="000000"/>
          <w:sz w:val="28"/>
          <w:szCs w:val="28"/>
          <w:lang w:val="en-IN" w:bidi="ml-IN"/>
        </w:rPr>
      </w:pPr>
      <w:bookmarkStart w:id="35" w:name="_heading=h.9p42zd5jp3u" w:colFirst="0" w:colLast="0"/>
      <w:bookmarkEnd w:id="35"/>
      <w:r>
        <w:rPr>
          <w:color w:val="000000"/>
          <w:sz w:val="28"/>
          <w:szCs w:val="28"/>
          <w:lang w:val="en-IN" w:bidi="ml-IN"/>
        </w:rPr>
        <w:t>Terminal 1 for listening</w:t>
      </w:r>
    </w:p>
    <w:p w14:paraId="563BFE88" w14:textId="77777777" w:rsidR="00D65AE4" w:rsidRDefault="0013507C">
      <w:pPr>
        <w:spacing w:after="160" w:line="276" w:lineRule="auto"/>
        <w:jc w:val="both"/>
        <w:rPr>
          <w:b/>
          <w:color w:val="000000"/>
          <w:sz w:val="28"/>
          <w:szCs w:val="28"/>
          <w:lang w:val="en-IN" w:bidi="ml-IN"/>
        </w:rPr>
      </w:pPr>
      <w:bookmarkStart w:id="36" w:name="_heading=h.d9nmgzte35pf" w:colFirst="0" w:colLast="0"/>
      <w:bookmarkEnd w:id="36"/>
      <w:r>
        <w:rPr>
          <w:b/>
          <w:noProof/>
          <w:color w:val="000000"/>
          <w:sz w:val="28"/>
          <w:szCs w:val="28"/>
        </w:rPr>
        <w:lastRenderedPageBreak/>
        <w:drawing>
          <wp:inline distT="114300" distB="114300" distL="114300" distR="114300" wp14:anchorId="402DA8CC" wp14:editId="32B15EAB">
            <wp:extent cx="2533650" cy="800100"/>
            <wp:effectExtent l="0" t="0" r="0" b="0"/>
            <wp:docPr id="983990635" name="image12.png"/>
            <wp:cNvGraphicFramePr/>
            <a:graphic xmlns:a="http://schemas.openxmlformats.org/drawingml/2006/main">
              <a:graphicData uri="http://schemas.openxmlformats.org/drawingml/2006/picture">
                <pic:pic xmlns:pic="http://schemas.openxmlformats.org/drawingml/2006/picture">
                  <pic:nvPicPr>
                    <pic:cNvPr id="983990635" name="image12.png"/>
                    <pic:cNvPicPr/>
                  </pic:nvPicPr>
                  <pic:blipFill>
                    <a:blip r:embed="rId203"/>
                    <a:stretch>
                      <a:fillRect/>
                    </a:stretch>
                  </pic:blipFill>
                  <pic:spPr>
                    <a:xfrm>
                      <a:off x="0" y="0"/>
                      <a:ext cx="2533650" cy="800100"/>
                    </a:xfrm>
                    <a:prstGeom prst="rect">
                      <a:avLst/>
                    </a:prstGeom>
                  </pic:spPr>
                </pic:pic>
              </a:graphicData>
            </a:graphic>
          </wp:inline>
        </w:drawing>
      </w:r>
    </w:p>
    <w:p w14:paraId="56A086DD" w14:textId="77777777" w:rsidR="00D65AE4" w:rsidRDefault="0013507C">
      <w:pPr>
        <w:spacing w:after="160" w:line="276" w:lineRule="auto"/>
        <w:jc w:val="both"/>
        <w:rPr>
          <w:color w:val="000000"/>
          <w:sz w:val="28"/>
          <w:szCs w:val="28"/>
          <w:lang w:val="en-IN" w:bidi="ml-IN"/>
        </w:rPr>
      </w:pPr>
      <w:bookmarkStart w:id="37" w:name="_heading=h.93ghdaqljocb" w:colFirst="0" w:colLast="0"/>
      <w:bookmarkEnd w:id="37"/>
      <w:r>
        <w:rPr>
          <w:color w:val="000000"/>
          <w:sz w:val="28"/>
          <w:szCs w:val="28"/>
          <w:lang w:val="en-IN" w:bidi="ml-IN"/>
        </w:rPr>
        <w:t>Terminal 2 sending requesting</w:t>
      </w:r>
    </w:p>
    <w:p w14:paraId="6762B5DB" w14:textId="77777777" w:rsidR="00D65AE4" w:rsidRDefault="0013507C">
      <w:pPr>
        <w:spacing w:after="160" w:line="276" w:lineRule="auto"/>
        <w:jc w:val="both"/>
        <w:rPr>
          <w:b/>
          <w:color w:val="000000"/>
          <w:sz w:val="28"/>
          <w:szCs w:val="28"/>
          <w:lang w:val="en-IN" w:bidi="ml-IN"/>
        </w:rPr>
      </w:pPr>
      <w:bookmarkStart w:id="38" w:name="_heading=h.l8mwh81cscya" w:colFirst="0" w:colLast="0"/>
      <w:bookmarkEnd w:id="38"/>
      <w:r>
        <w:rPr>
          <w:b/>
          <w:noProof/>
          <w:color w:val="000000"/>
          <w:sz w:val="28"/>
          <w:szCs w:val="28"/>
        </w:rPr>
        <w:drawing>
          <wp:inline distT="114300" distB="114300" distL="114300" distR="114300" wp14:anchorId="5989A7AD" wp14:editId="10F284B9">
            <wp:extent cx="6390965" cy="4305300"/>
            <wp:effectExtent l="0" t="0" r="0" b="0"/>
            <wp:docPr id="57316592" name="image20.png"/>
            <wp:cNvGraphicFramePr/>
            <a:graphic xmlns:a="http://schemas.openxmlformats.org/drawingml/2006/main">
              <a:graphicData uri="http://schemas.openxmlformats.org/drawingml/2006/picture">
                <pic:pic xmlns:pic="http://schemas.openxmlformats.org/drawingml/2006/picture">
                  <pic:nvPicPr>
                    <pic:cNvPr id="57316592" name="image20.png"/>
                    <pic:cNvPicPr/>
                  </pic:nvPicPr>
                  <pic:blipFill>
                    <a:blip r:embed="rId204"/>
                    <a:stretch>
                      <a:fillRect/>
                    </a:stretch>
                  </pic:blipFill>
                  <pic:spPr>
                    <a:xfrm>
                      <a:off x="0" y="0"/>
                      <a:ext cx="6390965" cy="4305300"/>
                    </a:xfrm>
                    <a:prstGeom prst="rect">
                      <a:avLst/>
                    </a:prstGeom>
                  </pic:spPr>
                </pic:pic>
              </a:graphicData>
            </a:graphic>
          </wp:inline>
        </w:drawing>
      </w:r>
    </w:p>
    <w:p w14:paraId="50E79023" w14:textId="77777777" w:rsidR="00D65AE4" w:rsidRDefault="00D65AE4">
      <w:pPr>
        <w:spacing w:after="160" w:line="276" w:lineRule="auto"/>
        <w:jc w:val="both"/>
        <w:rPr>
          <w:b/>
          <w:color w:val="000000"/>
          <w:sz w:val="28"/>
          <w:szCs w:val="28"/>
          <w:lang w:val="en-IN" w:bidi="ml-IN"/>
        </w:rPr>
      </w:pPr>
      <w:bookmarkStart w:id="39" w:name="_heading=h.vuohymtwk84w" w:colFirst="0" w:colLast="0"/>
      <w:bookmarkEnd w:id="39"/>
    </w:p>
    <w:p w14:paraId="5E917909" w14:textId="21A86773" w:rsidR="00D65AE4" w:rsidRDefault="0013507C">
      <w:pPr>
        <w:spacing w:after="160" w:line="276" w:lineRule="auto"/>
        <w:jc w:val="both"/>
        <w:rPr>
          <w:b/>
          <w:color w:val="000000"/>
          <w:sz w:val="28"/>
          <w:szCs w:val="28"/>
          <w:lang w:val="en-IN" w:bidi="ml-IN"/>
        </w:rPr>
      </w:pPr>
      <w:bookmarkStart w:id="40" w:name="_heading=h.25n4naglpkxm" w:colFirst="0" w:colLast="0"/>
      <w:bookmarkEnd w:id="40"/>
      <w:r>
        <w:rPr>
          <w:b/>
          <w:noProof/>
          <w:color w:val="000000"/>
          <w:sz w:val="28"/>
          <w:szCs w:val="28"/>
        </w:rPr>
        <w:drawing>
          <wp:inline distT="114300" distB="114300" distL="114300" distR="114300" wp14:anchorId="42DA5DC3" wp14:editId="4E4BD04A">
            <wp:extent cx="3171825" cy="742950"/>
            <wp:effectExtent l="0" t="0" r="0" b="0"/>
            <wp:docPr id="427543956" name="image22.png"/>
            <wp:cNvGraphicFramePr/>
            <a:graphic xmlns:a="http://schemas.openxmlformats.org/drawingml/2006/main">
              <a:graphicData uri="http://schemas.openxmlformats.org/drawingml/2006/picture">
                <pic:pic xmlns:pic="http://schemas.openxmlformats.org/drawingml/2006/picture">
                  <pic:nvPicPr>
                    <pic:cNvPr id="427543956" name="image22.png"/>
                    <pic:cNvPicPr/>
                  </pic:nvPicPr>
                  <pic:blipFill>
                    <a:blip r:embed="rId205"/>
                    <a:stretch>
                      <a:fillRect/>
                    </a:stretch>
                  </pic:blipFill>
                  <pic:spPr>
                    <a:xfrm>
                      <a:off x="0" y="0"/>
                      <a:ext cx="3171825" cy="742950"/>
                    </a:xfrm>
                    <a:prstGeom prst="rect">
                      <a:avLst/>
                    </a:prstGeom>
                  </pic:spPr>
                </pic:pic>
              </a:graphicData>
            </a:graphic>
          </wp:inline>
        </w:drawing>
      </w:r>
    </w:p>
    <w:p w14:paraId="54955887" w14:textId="00722444" w:rsidR="00D07211" w:rsidRDefault="00D07211">
      <w:pPr>
        <w:spacing w:after="160" w:line="276" w:lineRule="auto"/>
        <w:jc w:val="both"/>
        <w:rPr>
          <w:b/>
          <w:color w:val="000000"/>
          <w:sz w:val="28"/>
          <w:szCs w:val="28"/>
          <w:lang w:val="en-IN" w:bidi="ml-IN"/>
        </w:rPr>
      </w:pPr>
    </w:p>
    <w:p w14:paraId="35E5E36D" w14:textId="4F529235" w:rsidR="00D07211" w:rsidRDefault="00D07211">
      <w:pPr>
        <w:spacing w:after="160" w:line="276" w:lineRule="auto"/>
        <w:jc w:val="both"/>
        <w:rPr>
          <w:b/>
          <w:color w:val="000000"/>
          <w:sz w:val="28"/>
          <w:szCs w:val="28"/>
          <w:lang w:val="en-IN" w:bidi="ml-IN"/>
        </w:rPr>
      </w:pPr>
    </w:p>
    <w:p w14:paraId="2DBFD6BE" w14:textId="339E088C" w:rsidR="00D07211" w:rsidRDefault="00D07211">
      <w:pPr>
        <w:spacing w:after="160" w:line="276" w:lineRule="auto"/>
        <w:jc w:val="both"/>
        <w:rPr>
          <w:b/>
          <w:color w:val="000000"/>
          <w:sz w:val="28"/>
          <w:szCs w:val="28"/>
          <w:lang w:val="en-IN" w:bidi="ml-IN"/>
        </w:rPr>
      </w:pPr>
    </w:p>
    <w:p w14:paraId="50BAAE50" w14:textId="24BE0988" w:rsidR="00D07211" w:rsidRDefault="00D07211">
      <w:pPr>
        <w:spacing w:after="160" w:line="276" w:lineRule="auto"/>
        <w:jc w:val="both"/>
        <w:rPr>
          <w:b/>
          <w:color w:val="000000"/>
          <w:sz w:val="28"/>
          <w:szCs w:val="28"/>
          <w:lang w:val="en-IN" w:bidi="ml-IN"/>
        </w:rPr>
      </w:pPr>
    </w:p>
    <w:p w14:paraId="29807169" w14:textId="77777777" w:rsidR="00D07211" w:rsidRDefault="00D07211">
      <w:pPr>
        <w:spacing w:after="160" w:line="276" w:lineRule="auto"/>
        <w:jc w:val="both"/>
        <w:rPr>
          <w:b/>
          <w:color w:val="000000"/>
          <w:sz w:val="28"/>
          <w:szCs w:val="28"/>
          <w:lang w:val="en-IN" w:bidi="ml-IN"/>
        </w:rPr>
      </w:pPr>
    </w:p>
    <w:p w14:paraId="0DDD44CF" w14:textId="77777777" w:rsidR="00D65AE4" w:rsidRDefault="00D65AE4">
      <w:pPr>
        <w:spacing w:after="160" w:line="276" w:lineRule="auto"/>
        <w:jc w:val="both"/>
        <w:rPr>
          <w:b/>
          <w:color w:val="000000"/>
          <w:sz w:val="28"/>
          <w:szCs w:val="28"/>
          <w:lang w:val="en-IN" w:bidi="ml-IN"/>
        </w:rPr>
      </w:pPr>
      <w:bookmarkStart w:id="41" w:name="_heading=h.25n4naglpkxm_0" w:colFirst="0" w:colLast="0"/>
      <w:bookmarkEnd w:id="41"/>
    </w:p>
    <w:p w14:paraId="7CA57A4F" w14:textId="0D52A1EC" w:rsidR="00B9675D" w:rsidRDefault="00884F8D">
      <w:pPr>
        <w:pBdr>
          <w:top w:val="single" w:sz="8" w:space="2" w:color="000000"/>
        </w:pBdr>
        <w:spacing w:after="160" w:line="259" w:lineRule="auto"/>
        <w:rPr>
          <w:rFonts w:ascii="Calibri" w:eastAsia="Calibri" w:hAnsi="Calibri" w:cs="Calibri"/>
          <w:sz w:val="22"/>
          <w:szCs w:val="22"/>
          <w:lang w:val="en-IN" w:eastAsia="en-IN" w:bidi="ml-IN"/>
        </w:rPr>
      </w:pPr>
      <w:bookmarkStart w:id="42" w:name="_Hlk108048977"/>
      <w:bookmarkEnd w:id="42"/>
      <w:r>
        <w:rPr>
          <w:noProof/>
        </w:rPr>
        <w:lastRenderedPageBreak/>
        <mc:AlternateContent>
          <mc:Choice Requires="wps">
            <w:drawing>
              <wp:anchor distT="0" distB="0" distL="114300" distR="114300" simplePos="0" relativeHeight="251748352" behindDoc="0" locked="0" layoutInCell="1" allowOverlap="1" wp14:anchorId="4D82878A" wp14:editId="2F4536C3">
                <wp:simplePos x="0" y="0"/>
                <wp:positionH relativeFrom="column">
                  <wp:posOffset>3933825</wp:posOffset>
                </wp:positionH>
                <wp:positionV relativeFrom="paragraph">
                  <wp:posOffset>247650</wp:posOffset>
                </wp:positionV>
                <wp:extent cx="2332990" cy="1561465"/>
                <wp:effectExtent l="15240" t="14605" r="13970" b="14605"/>
                <wp:wrapSquare wrapText="bothSides"/>
                <wp:docPr id="6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2990" cy="1561465"/>
                        </a:xfrm>
                        <a:prstGeom prst="rect">
                          <a:avLst/>
                        </a:prstGeom>
                        <a:solidFill>
                          <a:srgbClr val="FFFFFF"/>
                        </a:solidFill>
                        <a:ln w="12700">
                          <a:solidFill>
                            <a:srgbClr val="C0504D"/>
                          </a:solidFill>
                          <a:miter lim="800000"/>
                          <a:headEnd type="none" w="sm" len="sm"/>
                          <a:tailEnd type="none" w="sm" len="sm"/>
                        </a:ln>
                      </wps:spPr>
                      <wps:txbx>
                        <w:txbxContent>
                          <w:p w14:paraId="4068C474" w14:textId="77777777" w:rsidR="00B9675D" w:rsidRDefault="00B9675D"/>
                          <w:p w14:paraId="0E457946" w14:textId="77777777" w:rsidR="00B9675D" w:rsidRDefault="0013507C">
                            <w:r>
                              <w:rPr>
                                <w:b/>
                                <w:color w:val="000000"/>
                              </w:rPr>
                              <w:t xml:space="preserve">Name: </w:t>
                            </w:r>
                            <w:r w:rsidR="00856966">
                              <w:rPr>
                                <w:b/>
                                <w:color w:val="000000"/>
                              </w:rPr>
                              <w:t xml:space="preserve">Neha Antony </w:t>
                            </w:r>
                          </w:p>
                          <w:p w14:paraId="1A4A31D2" w14:textId="77777777" w:rsidR="00B9675D" w:rsidRDefault="0013507C">
                            <w:r>
                              <w:rPr>
                                <w:b/>
                                <w:color w:val="000000"/>
                              </w:rPr>
                              <w:t>Roll No:</w:t>
                            </w:r>
                            <w:r w:rsidR="00856966">
                              <w:rPr>
                                <w:b/>
                                <w:color w:val="000000"/>
                              </w:rPr>
                              <w:t>23</w:t>
                            </w:r>
                          </w:p>
                          <w:p w14:paraId="2B661264" w14:textId="77777777" w:rsidR="00B9675D" w:rsidRDefault="0013507C">
                            <w:proofErr w:type="spellStart"/>
                            <w:r>
                              <w:rPr>
                                <w:b/>
                                <w:color w:val="000000"/>
                              </w:rPr>
                              <w:t>Batch:</w:t>
                            </w:r>
                            <w:r w:rsidR="00856966">
                              <w:rPr>
                                <w:b/>
                                <w:color w:val="000000"/>
                              </w:rPr>
                              <w:t>MCA-B</w:t>
                            </w:r>
                            <w:proofErr w:type="spellEnd"/>
                          </w:p>
                          <w:p w14:paraId="05DC5CA6" w14:textId="77777777" w:rsidR="00B9675D" w:rsidRDefault="0013507C">
                            <w:r>
                              <w:rPr>
                                <w:b/>
                                <w:color w:val="000000"/>
                              </w:rPr>
                              <w:t>Date:</w:t>
                            </w:r>
                            <w:r w:rsidR="00856966">
                              <w:rPr>
                                <w:b/>
                                <w:color w:val="000000"/>
                              </w:rPr>
                              <w:t>07-06-2022</w:t>
                            </w:r>
                          </w:p>
                          <w:p w14:paraId="71DB095E" w14:textId="77777777" w:rsidR="00B9675D" w:rsidRDefault="00B9675D"/>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4D82878A" id="_x0000_s1057" type="#_x0000_t202" style="position:absolute;margin-left:309.75pt;margin-top:19.5pt;width:183.7pt;height:122.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" strokecolor="#c0504d" strokeweight="1pt">
                <v:stroke startarrowwidth="narrow" startarrowlength="short" endarrowwidth="narrow" endarrowlength="short"/>
                <v:textbox>
                  <w:txbxContent>
                    <w:p w14:paraId="4068C474" w14:textId="77777777" w:rsidR="00B9675D" w:rsidRDefault="00B9675D"/>
                    <w:p w14:paraId="0E457946" w14:textId="77777777" w:rsidR="00B9675D" w:rsidRDefault="0013507C">
                      <w:r>
                        <w:rPr>
                          <w:b/>
                          <w:color w:val="000000"/>
                        </w:rPr>
                        <w:t xml:space="preserve">Name: </w:t>
                      </w:r>
                      <w:r w:rsidR="00856966">
                        <w:rPr>
                          <w:b/>
                          <w:color w:val="000000"/>
                        </w:rPr>
                        <w:t xml:space="preserve">Neha Antony </w:t>
                      </w:r>
                    </w:p>
                    <w:p w14:paraId="1A4A31D2" w14:textId="77777777" w:rsidR="00B9675D" w:rsidRDefault="0013507C">
                      <w:r>
                        <w:rPr>
                          <w:b/>
                          <w:color w:val="000000"/>
                        </w:rPr>
                        <w:t>Roll No:</w:t>
                      </w:r>
                      <w:r w:rsidR="00856966">
                        <w:rPr>
                          <w:b/>
                          <w:color w:val="000000"/>
                        </w:rPr>
                        <w:t>23</w:t>
                      </w:r>
                    </w:p>
                    <w:p w14:paraId="2B661264" w14:textId="77777777" w:rsidR="00B9675D" w:rsidRDefault="0013507C">
                      <w:proofErr w:type="spellStart"/>
                      <w:r>
                        <w:rPr>
                          <w:b/>
                          <w:color w:val="000000"/>
                        </w:rPr>
                        <w:t>Batch:</w:t>
                      </w:r>
                      <w:r w:rsidR="00856966">
                        <w:rPr>
                          <w:b/>
                          <w:color w:val="000000"/>
                        </w:rPr>
                        <w:t>MCA-B</w:t>
                      </w:r>
                      <w:proofErr w:type="spellEnd"/>
                    </w:p>
                    <w:p w14:paraId="05DC5CA6" w14:textId="77777777" w:rsidR="00B9675D" w:rsidRDefault="0013507C">
                      <w:r>
                        <w:rPr>
                          <w:b/>
                          <w:color w:val="000000"/>
                        </w:rPr>
                        <w:t>Date:</w:t>
                      </w:r>
                      <w:r w:rsidR="00856966">
                        <w:rPr>
                          <w:b/>
                          <w:color w:val="000000"/>
                        </w:rPr>
                        <w:t>07-06-2022</w:t>
                      </w:r>
                    </w:p>
                    <w:p w14:paraId="71DB095E" w14:textId="77777777" w:rsidR="00B9675D" w:rsidRDefault="00B9675D"/>
                  </w:txbxContent>
                </v:textbox>
                <w10:wrap type="square"/>
              </v:shape>
            </w:pict>
          </mc:Fallback>
        </mc:AlternateContent>
      </w:r>
    </w:p>
    <w:p w14:paraId="735222FB" w14:textId="77777777" w:rsidR="008D038E" w:rsidRDefault="0013507C" w:rsidP="00856966">
      <w:pPr>
        <w:spacing w:after="160" w:line="259" w:lineRule="auto"/>
        <w:jc w:val="both"/>
        <w:rPr>
          <w:rFonts w:ascii="Calibri" w:eastAsia="Calibri" w:hAnsi="Calibri" w:cs="Calibri"/>
          <w:b/>
          <w:color w:val="C55911"/>
          <w:sz w:val="28"/>
          <w:szCs w:val="28"/>
          <w:u w:val="single"/>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3114E1CF" w14:textId="77777777" w:rsidR="008D038E" w:rsidRDefault="0013507C" w:rsidP="008D038E">
      <w:pPr>
        <w:spacing w:after="160" w:line="259" w:lineRule="auto"/>
        <w:rPr>
          <w:rFonts w:ascii="Calibri" w:eastAsia="Calibri" w:hAnsi="Calibri" w:cs="Calibri"/>
          <w:sz w:val="22"/>
          <w:szCs w:val="22"/>
          <w:lang w:val="en-IN" w:eastAsia="en-IN" w:bidi="ml-IN"/>
        </w:rPr>
      </w:pPr>
      <w:r>
        <w:rPr>
          <w:b/>
          <w:sz w:val="28"/>
          <w:szCs w:val="28"/>
          <w:u w:val="single"/>
          <w:lang w:val="en-IN" w:eastAsia="en-IN" w:bidi="ml-IN"/>
        </w:rPr>
        <w:t>Experiment No.: 9</w:t>
      </w:r>
    </w:p>
    <w:p w14:paraId="092787F6" w14:textId="77777777" w:rsidR="008D038E" w:rsidRDefault="008D038E" w:rsidP="008D038E">
      <w:pPr>
        <w:spacing w:after="160" w:line="259" w:lineRule="auto"/>
        <w:rPr>
          <w:sz w:val="28"/>
          <w:szCs w:val="28"/>
          <w:lang w:val="en-IN" w:eastAsia="en-IN" w:bidi="ml-IN"/>
        </w:rPr>
      </w:pPr>
    </w:p>
    <w:p w14:paraId="4C979FF7" w14:textId="77777777" w:rsidR="008D038E" w:rsidRDefault="0013507C" w:rsidP="008D038E">
      <w:pPr>
        <w:spacing w:after="160" w:line="259" w:lineRule="auto"/>
        <w:rPr>
          <w:b/>
          <w:sz w:val="28"/>
          <w:szCs w:val="28"/>
          <w:u w:val="single"/>
          <w:lang w:val="en-IN" w:eastAsia="en-IN" w:bidi="ml-IN"/>
        </w:rPr>
      </w:pPr>
      <w:r>
        <w:rPr>
          <w:b/>
          <w:sz w:val="28"/>
          <w:szCs w:val="28"/>
          <w:u w:val="single"/>
          <w:lang w:val="en-IN" w:eastAsia="en-IN" w:bidi="ml-IN"/>
        </w:rPr>
        <w:t>Aim</w:t>
      </w:r>
    </w:p>
    <w:p w14:paraId="6FE09806" w14:textId="77777777" w:rsidR="008D038E" w:rsidRPr="00AA25FF" w:rsidRDefault="0013507C" w:rsidP="008D038E">
      <w:pPr>
        <w:spacing w:after="160" w:line="259" w:lineRule="auto"/>
        <w:rPr>
          <w:rFonts w:eastAsia="Calibri"/>
          <w:lang w:val="en-IN" w:eastAsia="en-IN" w:bidi="ml-IN"/>
        </w:rPr>
      </w:pPr>
      <w:r w:rsidRPr="00AA25FF">
        <w:rPr>
          <w:rFonts w:eastAsia="Calibri"/>
          <w:lang w:val="en-IN" w:eastAsia="en-IN" w:bidi="ml-IN"/>
        </w:rPr>
        <w:t>Introduction to Hypervisors and VMs: KVM installation and commands</w:t>
      </w:r>
    </w:p>
    <w:p w14:paraId="16352175" w14:textId="77777777" w:rsidR="008D038E" w:rsidRDefault="0013507C" w:rsidP="008D038E">
      <w:pPr>
        <w:spacing w:after="160" w:line="259" w:lineRule="auto"/>
        <w:rPr>
          <w:b/>
          <w:sz w:val="28"/>
          <w:szCs w:val="28"/>
          <w:u w:val="single"/>
          <w:lang w:val="en-IN" w:eastAsia="en-IN" w:bidi="ml-IN"/>
        </w:rPr>
      </w:pPr>
      <w:r>
        <w:rPr>
          <w:b/>
          <w:sz w:val="28"/>
          <w:szCs w:val="28"/>
          <w:u w:val="single"/>
          <w:lang w:val="en-IN" w:eastAsia="en-IN" w:bidi="ml-IN"/>
        </w:rPr>
        <w:t>Procedure</w:t>
      </w:r>
    </w:p>
    <w:p w14:paraId="0F5141F9" w14:textId="77777777" w:rsidR="008D038E" w:rsidRPr="00AA25FF" w:rsidRDefault="0013507C" w:rsidP="008D038E">
      <w:pPr>
        <w:spacing w:after="160" w:line="259" w:lineRule="auto"/>
        <w:rPr>
          <w:rFonts w:ascii="Calibri" w:eastAsia="Calibri" w:hAnsi="Calibri" w:cs="Calibri"/>
          <w:sz w:val="22"/>
          <w:szCs w:val="22"/>
          <w:lang w:val="en-IN" w:eastAsia="en-IN" w:bidi="ml-IN"/>
        </w:rPr>
      </w:pPr>
      <w:r w:rsidRPr="0088175C">
        <w:rPr>
          <w:b/>
          <w:sz w:val="28"/>
          <w:szCs w:val="28"/>
          <w:lang w:val="en-IN" w:eastAsia="en-IN" w:bidi="ml-IN"/>
        </w:rPr>
        <w:t>Step 1</w:t>
      </w:r>
      <w:r>
        <w:rPr>
          <w:b/>
          <w:sz w:val="28"/>
          <w:szCs w:val="28"/>
          <w:lang w:val="en-IN" w:eastAsia="en-IN" w:bidi="ml-IN"/>
        </w:rPr>
        <w:t xml:space="preserve">: </w:t>
      </w:r>
      <w:r w:rsidRPr="00DD5DC8">
        <w:rPr>
          <w:rFonts w:eastAsia="Calibri"/>
          <w:color w:val="0D0D0D" w:themeColor="text1" w:themeTint="F2"/>
          <w:sz w:val="28"/>
          <w:szCs w:val="28"/>
          <w:lang w:val="en-IN" w:eastAsia="en-IN" w:bidi="ml-IN"/>
        </w:rPr>
        <w:t>Update the repositories</w:t>
      </w:r>
    </w:p>
    <w:p w14:paraId="3B5CB756" w14:textId="77777777" w:rsidR="008D038E" w:rsidRPr="00DD5DC8" w:rsidRDefault="0013507C" w:rsidP="008D038E">
      <w:pPr>
        <w:spacing w:after="160" w:line="259" w:lineRule="auto"/>
        <w:rPr>
          <w:sz w:val="28"/>
          <w:szCs w:val="28"/>
          <w:lang w:val="en-IN" w:eastAsia="en-IN" w:bidi="ml-IN"/>
        </w:rPr>
      </w:pPr>
      <w:r w:rsidRPr="00DD5DC8">
        <w:rPr>
          <w:noProof/>
          <w:sz w:val="28"/>
          <w:szCs w:val="28"/>
        </w:rPr>
        <w:drawing>
          <wp:inline distT="0" distB="0" distL="0" distR="0" wp14:anchorId="23969F1D" wp14:editId="6462D72D">
            <wp:extent cx="6391248" cy="1409700"/>
            <wp:effectExtent l="0" t="0" r="0" b="0"/>
            <wp:docPr id="1227067617" name="Picture 13" descr="C:\Users\ajcemca\Downloads\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067617" name="Picture 1" descr="C:\Users\ajcemca\Downloads\1 (1).png"/>
                    <pic:cNvPicPr>
                      <a:picLocks noChangeAspect="1" noChangeArrowheads="1"/>
                    </pic:cNvPicPr>
                  </pic:nvPicPr>
                  <pic:blipFill>
                    <a:blip r:embed="rId206">
                      <a:extLst>
                        <a:ext uri="{28A0092B-C50C-407E-A947-70E740481C1C}">
                          <a14:useLocalDpi xmlns:a14="http://schemas.microsoft.com/office/drawing/2010/main" val="0"/>
                        </a:ext>
                      </a:extLst>
                    </a:blip>
                    <a:srcRect b="60086"/>
                    <a:stretch>
                      <a:fillRect/>
                    </a:stretch>
                  </pic:blipFill>
                  <pic:spPr bwMode="auto">
                    <a:xfrm>
                      <a:off x="0" y="0"/>
                      <a:ext cx="6391275" cy="1409706"/>
                    </a:xfrm>
                    <a:prstGeom prst="rect">
                      <a:avLst/>
                    </a:prstGeom>
                    <a:noFill/>
                    <a:ln>
                      <a:noFill/>
                    </a:ln>
                    <a:extLst>
                      <a:ext uri="{53640926-AAD7-44D8-BBD7-CCE9431645EC}">
                        <a14:shadowObscured xmlns:a14="http://schemas.microsoft.com/office/drawing/2010/main"/>
                      </a:ext>
                    </a:extLst>
                  </pic:spPr>
                </pic:pic>
              </a:graphicData>
            </a:graphic>
          </wp:inline>
        </w:drawing>
      </w:r>
    </w:p>
    <w:p w14:paraId="6EF23BD3" w14:textId="77777777" w:rsidR="008D038E" w:rsidRDefault="0013507C" w:rsidP="008D038E">
      <w:pPr>
        <w:spacing w:after="160" w:line="259" w:lineRule="auto"/>
        <w:rPr>
          <w:rFonts w:eastAsia="Calibri"/>
          <w:color w:val="404040"/>
          <w:sz w:val="28"/>
          <w:szCs w:val="28"/>
          <w:lang w:val="en-IN" w:eastAsia="en-IN" w:bidi="ml-IN"/>
        </w:rPr>
      </w:pPr>
      <w:r w:rsidRPr="00DD5DC8">
        <w:rPr>
          <w:rFonts w:eastAsia="Calibri"/>
          <w:b/>
          <w:color w:val="0D0D0D" w:themeColor="text1" w:themeTint="F2"/>
          <w:sz w:val="28"/>
          <w:szCs w:val="28"/>
          <w:lang w:val="en-IN" w:eastAsia="en-IN" w:bidi="ml-IN"/>
        </w:rPr>
        <w:t>Step 2:</w:t>
      </w:r>
      <w:r w:rsidRPr="00DD5DC8">
        <w:rPr>
          <w:rFonts w:eastAsia="Calibri"/>
          <w:color w:val="0D0D0D" w:themeColor="text1" w:themeTint="F2"/>
          <w:sz w:val="28"/>
          <w:szCs w:val="28"/>
          <w:lang w:val="en-IN" w:eastAsia="en-IN" w:bidi="ml-IN"/>
        </w:rPr>
        <w:t>Install essential KVM packages</w:t>
      </w:r>
      <w:r w:rsidRPr="00DD5DC8">
        <w:rPr>
          <w:rFonts w:eastAsia="Calibri"/>
          <w:color w:val="404040"/>
          <w:sz w:val="28"/>
          <w:szCs w:val="28"/>
          <w:lang w:val="en-IN" w:eastAsia="en-IN" w:bidi="ml-IN"/>
        </w:rPr>
        <w:t> </w:t>
      </w:r>
    </w:p>
    <w:p w14:paraId="5DEE08D5" w14:textId="77777777" w:rsidR="008D038E" w:rsidRPr="00DD5DC8" w:rsidRDefault="0013507C" w:rsidP="008D038E">
      <w:pPr>
        <w:spacing w:after="160" w:line="259" w:lineRule="auto"/>
        <w:rPr>
          <w:color w:val="0D0D0D"/>
          <w:sz w:val="28"/>
          <w:szCs w:val="28"/>
          <w:lang w:val="en-IN" w:eastAsia="en-IN" w:bidi="ml-IN"/>
        </w:rPr>
      </w:pPr>
      <w:r>
        <w:rPr>
          <w:rFonts w:ascii="Arial" w:eastAsia="Calibri" w:hAnsi="Arial" w:cs="Arial"/>
          <w:color w:val="404040"/>
          <w:sz w:val="22"/>
          <w:szCs w:val="22"/>
          <w:lang w:val="en-IN" w:eastAsia="en-IN" w:bidi="ml-IN"/>
        </w:rPr>
        <w:t> </w:t>
      </w:r>
      <w:r w:rsidRPr="00DD5DC8">
        <w:rPr>
          <w:rFonts w:eastAsia="Calibri"/>
          <w:color w:val="0D0D0D" w:themeColor="text1" w:themeTint="F2"/>
          <w:sz w:val="28"/>
          <w:szCs w:val="28"/>
          <w:lang w:val="en-IN" w:eastAsia="en-IN" w:bidi="ml-IN"/>
        </w:rPr>
        <w:t xml:space="preserve">Install </w:t>
      </w:r>
      <w:proofErr w:type="spellStart"/>
      <w:r w:rsidRPr="00DD5DC8">
        <w:rPr>
          <w:rFonts w:eastAsia="Calibri"/>
          <w:color w:val="0D0D0D" w:themeColor="text1" w:themeTint="F2"/>
          <w:sz w:val="28"/>
          <w:szCs w:val="28"/>
          <w:lang w:val="en-IN" w:eastAsia="en-IN" w:bidi="ml-IN"/>
        </w:rPr>
        <w:t>virt</w:t>
      </w:r>
      <w:proofErr w:type="spellEnd"/>
      <w:r w:rsidRPr="00DD5DC8">
        <w:rPr>
          <w:rFonts w:eastAsia="Calibri"/>
          <w:color w:val="0D0D0D" w:themeColor="text1" w:themeTint="F2"/>
          <w:sz w:val="28"/>
          <w:szCs w:val="28"/>
          <w:lang w:val="en-IN" w:eastAsia="en-IN" w:bidi="ml-IN"/>
        </w:rPr>
        <w:t>-manager, a tool for creating and managing VMs</w:t>
      </w:r>
    </w:p>
    <w:p w14:paraId="0FD5C4E6" w14:textId="77777777" w:rsidR="008D038E" w:rsidRDefault="0013507C" w:rsidP="008D038E">
      <w:pPr>
        <w:spacing w:after="160" w:line="259" w:lineRule="auto"/>
        <w:rPr>
          <w:sz w:val="28"/>
          <w:szCs w:val="28"/>
          <w:lang w:val="en-IN" w:eastAsia="en-IN" w:bidi="ml-IN"/>
        </w:rPr>
      </w:pPr>
      <w:r w:rsidRPr="008C69B0">
        <w:rPr>
          <w:noProof/>
          <w:sz w:val="28"/>
          <w:szCs w:val="28"/>
        </w:rPr>
        <w:drawing>
          <wp:inline distT="0" distB="0" distL="0" distR="0" wp14:anchorId="3EE5C9AA" wp14:editId="10766351">
            <wp:extent cx="6391248" cy="2141220"/>
            <wp:effectExtent l="0" t="0" r="0" b="0"/>
            <wp:docPr id="1497758215" name="Picture 14" descr="C:\Users\ajcemca\Downloads\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758215" name="Picture 2" descr="C:\Users\ajcemca\Downloads\1 (1).png"/>
                    <pic:cNvPicPr>
                      <a:picLocks noChangeAspect="1" noChangeArrowheads="1"/>
                    </pic:cNvPicPr>
                  </pic:nvPicPr>
                  <pic:blipFill>
                    <a:blip r:embed="rId206">
                      <a:extLst>
                        <a:ext uri="{28A0092B-C50C-407E-A947-70E740481C1C}">
                          <a14:useLocalDpi xmlns:a14="http://schemas.microsoft.com/office/drawing/2010/main" val="0"/>
                        </a:ext>
                      </a:extLst>
                    </a:blip>
                    <a:srcRect t="39374"/>
                    <a:stretch>
                      <a:fillRect/>
                    </a:stretch>
                  </pic:blipFill>
                  <pic:spPr bwMode="auto">
                    <a:xfrm>
                      <a:off x="0" y="0"/>
                      <a:ext cx="6391275" cy="2141229"/>
                    </a:xfrm>
                    <a:prstGeom prst="rect">
                      <a:avLst/>
                    </a:prstGeom>
                    <a:noFill/>
                    <a:ln>
                      <a:noFill/>
                    </a:ln>
                    <a:extLst>
                      <a:ext uri="{53640926-AAD7-44D8-BBD7-CCE9431645EC}">
                        <a14:shadowObscured xmlns:a14="http://schemas.microsoft.com/office/drawing/2010/main"/>
                      </a:ext>
                    </a:extLst>
                  </pic:spPr>
                </pic:pic>
              </a:graphicData>
            </a:graphic>
          </wp:inline>
        </w:drawing>
      </w:r>
    </w:p>
    <w:p w14:paraId="16EF6627" w14:textId="77777777" w:rsidR="008D038E" w:rsidRPr="00DD5DC8" w:rsidRDefault="0013507C" w:rsidP="008D038E">
      <w:pPr>
        <w:spacing w:after="160" w:line="259" w:lineRule="auto"/>
        <w:rPr>
          <w:b/>
          <w:color w:val="0D0D0D"/>
          <w:sz w:val="28"/>
          <w:szCs w:val="28"/>
          <w:lang w:val="en-IN" w:eastAsia="en-IN" w:bidi="ml-IN"/>
        </w:rPr>
      </w:pPr>
      <w:r w:rsidRPr="00DD5DC8">
        <w:rPr>
          <w:b/>
          <w:bCs/>
          <w:color w:val="0D0D0D" w:themeColor="text1" w:themeTint="F2"/>
          <w:sz w:val="28"/>
          <w:szCs w:val="28"/>
          <w:lang w:val="en-IN" w:eastAsia="en-IN" w:bidi="ml-IN"/>
        </w:rPr>
        <w:t xml:space="preserve">Step 3: </w:t>
      </w:r>
      <w:r w:rsidRPr="00DD5DC8">
        <w:rPr>
          <w:rFonts w:eastAsia="Calibri"/>
          <w:color w:val="0D0D0D" w:themeColor="text1" w:themeTint="F2"/>
          <w:sz w:val="28"/>
          <w:szCs w:val="28"/>
          <w:lang w:val="en-IN" w:eastAsia="en-IN" w:bidi="ml-IN"/>
        </w:rPr>
        <w:t xml:space="preserve">Start </w:t>
      </w:r>
      <w:proofErr w:type="spellStart"/>
      <w:r w:rsidRPr="00DD5DC8">
        <w:rPr>
          <w:rFonts w:eastAsia="Calibri"/>
          <w:color w:val="0D0D0D" w:themeColor="text1" w:themeTint="F2"/>
          <w:sz w:val="28"/>
          <w:szCs w:val="28"/>
          <w:lang w:val="en-IN" w:eastAsia="en-IN" w:bidi="ml-IN"/>
        </w:rPr>
        <w:t>virt</w:t>
      </w:r>
      <w:proofErr w:type="spellEnd"/>
      <w:r w:rsidRPr="00DD5DC8">
        <w:rPr>
          <w:rFonts w:eastAsia="Calibri"/>
          <w:color w:val="0D0D0D" w:themeColor="text1" w:themeTint="F2"/>
          <w:sz w:val="28"/>
          <w:szCs w:val="28"/>
          <w:lang w:val="en-IN" w:eastAsia="en-IN" w:bidi="ml-IN"/>
        </w:rPr>
        <w:t>-manager with</w:t>
      </w:r>
    </w:p>
    <w:p w14:paraId="792E9B4A" w14:textId="77777777" w:rsidR="008D038E" w:rsidRDefault="008D038E" w:rsidP="008D038E">
      <w:pPr>
        <w:spacing w:after="160" w:line="259" w:lineRule="auto"/>
        <w:rPr>
          <w:sz w:val="28"/>
          <w:szCs w:val="28"/>
          <w:lang w:val="en-IN" w:eastAsia="en-IN" w:bidi="ml-IN"/>
        </w:rPr>
      </w:pPr>
    </w:p>
    <w:p w14:paraId="0C085DC6" w14:textId="77777777" w:rsidR="008D038E" w:rsidRDefault="0013507C" w:rsidP="008D038E">
      <w:pPr>
        <w:spacing w:after="160" w:line="259" w:lineRule="auto"/>
        <w:rPr>
          <w:sz w:val="28"/>
          <w:szCs w:val="28"/>
          <w:lang w:val="en-IN" w:eastAsia="en-IN" w:bidi="ml-IN"/>
        </w:rPr>
      </w:pPr>
      <w:r w:rsidRPr="008C69B0">
        <w:rPr>
          <w:noProof/>
          <w:sz w:val="28"/>
          <w:szCs w:val="28"/>
        </w:rPr>
        <w:drawing>
          <wp:inline distT="0" distB="0" distL="0" distR="0" wp14:anchorId="28CCC4C3" wp14:editId="52A5385E">
            <wp:extent cx="2219325" cy="476250"/>
            <wp:effectExtent l="0" t="0" r="0" b="0"/>
            <wp:docPr id="60568840" name="Picture 15" descr="C:\Users\ajcemca\Download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68840" name="Picture 3" descr="C:\Users\ajcemca\Downloads\2.png"/>
                    <pic:cNvPicPr>
                      <a:picLocks noChangeAspect="1" noChangeArrowheads="1"/>
                    </pic:cNvPicPr>
                  </pic:nvPicPr>
                  <pic:blipFill>
                    <a:blip r:embed="rId207">
                      <a:extLst>
                        <a:ext uri="{28A0092B-C50C-407E-A947-70E740481C1C}">
                          <a14:useLocalDpi xmlns:a14="http://schemas.microsoft.com/office/drawing/2010/main" val="0"/>
                        </a:ext>
                      </a:extLst>
                    </a:blip>
                    <a:stretch>
                      <a:fillRect/>
                    </a:stretch>
                  </pic:blipFill>
                  <pic:spPr bwMode="auto">
                    <a:xfrm>
                      <a:off x="0" y="0"/>
                      <a:ext cx="2219325" cy="476250"/>
                    </a:xfrm>
                    <a:prstGeom prst="rect">
                      <a:avLst/>
                    </a:prstGeom>
                    <a:noFill/>
                    <a:ln>
                      <a:noFill/>
                    </a:ln>
                  </pic:spPr>
                </pic:pic>
              </a:graphicData>
            </a:graphic>
          </wp:inline>
        </w:drawing>
      </w:r>
    </w:p>
    <w:p w14:paraId="38021A05" w14:textId="77777777" w:rsidR="008D038E" w:rsidRPr="00DD5DC8" w:rsidRDefault="0013507C" w:rsidP="008D038E">
      <w:pPr>
        <w:spacing w:after="160" w:line="259" w:lineRule="auto"/>
        <w:rPr>
          <w:rFonts w:eastAsia="Calibri"/>
          <w:color w:val="0D0D0D"/>
          <w:sz w:val="28"/>
          <w:szCs w:val="28"/>
          <w:lang w:val="en-IN" w:eastAsia="en-IN" w:bidi="ml-IN"/>
        </w:rPr>
      </w:pPr>
      <w:r w:rsidRPr="00DD5DC8">
        <w:rPr>
          <w:b/>
          <w:bCs/>
          <w:sz w:val="28"/>
          <w:szCs w:val="28"/>
          <w:lang w:val="en-IN" w:eastAsia="en-IN" w:bidi="ml-IN"/>
        </w:rPr>
        <w:t>Step 4</w:t>
      </w:r>
      <w:r w:rsidRPr="00DD5DC8">
        <w:rPr>
          <w:b/>
          <w:bCs/>
          <w:color w:val="0D0D0D" w:themeColor="text1" w:themeTint="F2"/>
          <w:sz w:val="28"/>
          <w:szCs w:val="28"/>
          <w:lang w:val="en-IN" w:eastAsia="en-IN" w:bidi="ml-IN"/>
        </w:rPr>
        <w:t xml:space="preserve">: </w:t>
      </w:r>
      <w:r w:rsidRPr="00DD5DC8">
        <w:rPr>
          <w:rFonts w:eastAsia="Calibri"/>
          <w:color w:val="0D0D0D" w:themeColor="text1" w:themeTint="F2"/>
          <w:sz w:val="28"/>
          <w:szCs w:val="28"/>
          <w:lang w:val="en-IN" w:eastAsia="en-IN" w:bidi="ml-IN"/>
        </w:rPr>
        <w:t>In the first window, click the computer icon in the upper-left corner,</w:t>
      </w:r>
    </w:p>
    <w:p w14:paraId="43AD0849" w14:textId="77777777" w:rsidR="008D038E" w:rsidRPr="00DD5DC8" w:rsidRDefault="0013507C" w:rsidP="008D038E">
      <w:pPr>
        <w:spacing w:after="160" w:line="259" w:lineRule="auto"/>
        <w:rPr>
          <w:color w:val="0D0D0D"/>
          <w:sz w:val="28"/>
          <w:szCs w:val="28"/>
          <w:lang w:val="en-IN" w:eastAsia="en-IN" w:bidi="ml-IN"/>
        </w:rPr>
      </w:pPr>
      <w:r w:rsidRPr="00DD5DC8">
        <w:rPr>
          <w:rFonts w:eastAsia="Calibri"/>
          <w:color w:val="0D0D0D" w:themeColor="text1" w:themeTint="F2"/>
          <w:sz w:val="28"/>
          <w:szCs w:val="28"/>
          <w:lang w:val="en-IN" w:eastAsia="en-IN" w:bidi="ml-IN"/>
        </w:rPr>
        <w:t xml:space="preserve">             In the dialogue box that opens, select the option to install the VM using an ISO image. Then click </w:t>
      </w:r>
      <w:r w:rsidRPr="00DD5DC8">
        <w:rPr>
          <w:rFonts w:eastAsia="Calibri"/>
          <w:b/>
          <w:bCs/>
          <w:color w:val="0D0D0D" w:themeColor="text1" w:themeTint="F2"/>
          <w:sz w:val="28"/>
          <w:szCs w:val="28"/>
          <w:lang w:val="en-IN" w:eastAsia="en-IN" w:bidi="ml-IN"/>
        </w:rPr>
        <w:t>Forward</w:t>
      </w:r>
      <w:r w:rsidRPr="00DD5DC8">
        <w:rPr>
          <w:rFonts w:eastAsia="Calibri"/>
          <w:color w:val="0D0D0D" w:themeColor="text1" w:themeTint="F2"/>
          <w:sz w:val="28"/>
          <w:szCs w:val="28"/>
          <w:lang w:val="en-IN" w:eastAsia="en-IN" w:bidi="ml-IN"/>
        </w:rPr>
        <w:t>.</w:t>
      </w:r>
    </w:p>
    <w:p w14:paraId="6023A385" w14:textId="77777777" w:rsidR="008D038E" w:rsidRPr="00DD5DC8" w:rsidRDefault="008D038E" w:rsidP="008D038E">
      <w:pPr>
        <w:spacing w:after="160" w:line="259" w:lineRule="auto"/>
        <w:rPr>
          <w:color w:val="0D0D0D"/>
          <w:sz w:val="28"/>
          <w:szCs w:val="28"/>
          <w:lang w:val="en-IN" w:eastAsia="en-IN" w:bidi="ml-IN"/>
        </w:rPr>
      </w:pPr>
    </w:p>
    <w:p w14:paraId="52451EB3" w14:textId="77777777" w:rsidR="008D038E" w:rsidRDefault="0013507C" w:rsidP="008D038E">
      <w:pPr>
        <w:spacing w:after="160" w:line="259" w:lineRule="auto"/>
        <w:rPr>
          <w:sz w:val="28"/>
          <w:szCs w:val="28"/>
          <w:lang w:val="en-IN" w:eastAsia="en-IN" w:bidi="ml-IN"/>
        </w:rPr>
      </w:pPr>
      <w:r w:rsidRPr="008C69B0">
        <w:rPr>
          <w:noProof/>
          <w:sz w:val="28"/>
          <w:szCs w:val="28"/>
        </w:rPr>
        <w:drawing>
          <wp:inline distT="0" distB="0" distL="0" distR="0" wp14:anchorId="27704B96" wp14:editId="3D41C591">
            <wp:extent cx="3455719" cy="2559350"/>
            <wp:effectExtent l="0" t="0" r="0" b="0"/>
            <wp:docPr id="500671493" name="Picture 16" descr="C:\Users\ajcemca\Download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671493" name="Picture 4" descr="C:\Users\ajcemca\Downloads\3.png"/>
                    <pic:cNvPicPr>
                      <a:picLocks noChangeAspect="1" noChangeArrowheads="1"/>
                    </pic:cNvPicPr>
                  </pic:nvPicPr>
                  <pic:blipFill>
                    <a:blip r:embed="rId208">
                      <a:extLst>
                        <a:ext uri="{28A0092B-C50C-407E-A947-70E740481C1C}">
                          <a14:useLocalDpi xmlns:a14="http://schemas.microsoft.com/office/drawing/2010/main" val="0"/>
                        </a:ext>
                      </a:extLst>
                    </a:blip>
                    <a:stretch>
                      <a:fillRect/>
                    </a:stretch>
                  </pic:blipFill>
                  <pic:spPr bwMode="auto">
                    <a:xfrm>
                      <a:off x="0" y="0"/>
                      <a:ext cx="3550947" cy="2629877"/>
                    </a:xfrm>
                    <a:prstGeom prst="rect">
                      <a:avLst/>
                    </a:prstGeom>
                    <a:noFill/>
                    <a:ln>
                      <a:noFill/>
                    </a:ln>
                  </pic:spPr>
                </pic:pic>
              </a:graphicData>
            </a:graphic>
          </wp:inline>
        </w:drawing>
      </w:r>
    </w:p>
    <w:p w14:paraId="40B79CC2" w14:textId="77777777" w:rsidR="008D038E" w:rsidRPr="00DD5DC8" w:rsidRDefault="008D038E" w:rsidP="008D038E">
      <w:pPr>
        <w:spacing w:after="160" w:line="259" w:lineRule="auto"/>
        <w:rPr>
          <w:b/>
          <w:sz w:val="28"/>
          <w:szCs w:val="28"/>
          <w:lang w:val="en-IN" w:eastAsia="en-IN" w:bidi="ml-IN"/>
        </w:rPr>
      </w:pPr>
    </w:p>
    <w:p w14:paraId="5F058F3F" w14:textId="77777777" w:rsidR="008D038E" w:rsidRPr="00DD5DC8" w:rsidRDefault="0013507C" w:rsidP="008D038E">
      <w:pPr>
        <w:spacing w:after="160" w:line="259" w:lineRule="auto"/>
        <w:rPr>
          <w:b/>
          <w:sz w:val="28"/>
          <w:szCs w:val="28"/>
          <w:lang w:val="en-IN" w:eastAsia="en-IN" w:bidi="ml-IN"/>
        </w:rPr>
      </w:pPr>
      <w:r w:rsidRPr="00DD5DC8">
        <w:rPr>
          <w:b/>
          <w:bCs/>
          <w:sz w:val="28"/>
          <w:szCs w:val="28"/>
          <w:lang w:val="en-IN" w:eastAsia="en-IN" w:bidi="ml-IN"/>
        </w:rPr>
        <w:t>Step 5</w:t>
      </w:r>
      <w:r w:rsidRPr="00DD5DC8">
        <w:rPr>
          <w:b/>
          <w:bCs/>
          <w:color w:val="0D0D0D" w:themeColor="text1" w:themeTint="F2"/>
          <w:sz w:val="28"/>
          <w:szCs w:val="28"/>
          <w:lang w:val="en-IN" w:eastAsia="en-IN" w:bidi="ml-IN"/>
        </w:rPr>
        <w:t xml:space="preserve">:  </w:t>
      </w:r>
      <w:r>
        <w:rPr>
          <w:rFonts w:eastAsia="Calibri"/>
          <w:color w:val="0D0D0D" w:themeColor="text1" w:themeTint="F2"/>
          <w:sz w:val="28"/>
          <w:szCs w:val="28"/>
          <w:lang w:val="en-IN" w:eastAsia="en-IN" w:bidi="ml-IN"/>
        </w:rPr>
        <w:t xml:space="preserve">Choose </w:t>
      </w:r>
      <w:proofErr w:type="spellStart"/>
      <w:r>
        <w:rPr>
          <w:rFonts w:eastAsia="Calibri"/>
          <w:color w:val="0D0D0D" w:themeColor="text1" w:themeTint="F2"/>
          <w:sz w:val="28"/>
          <w:szCs w:val="28"/>
          <w:lang w:val="en-IN" w:eastAsia="en-IN" w:bidi="ml-IN"/>
        </w:rPr>
        <w:t>ISO,click</w:t>
      </w:r>
      <w:proofErr w:type="spellEnd"/>
      <w:r>
        <w:rPr>
          <w:rFonts w:eastAsia="Calibri"/>
          <w:color w:val="0D0D0D" w:themeColor="text1" w:themeTint="F2"/>
          <w:sz w:val="28"/>
          <w:szCs w:val="28"/>
          <w:lang w:val="en-IN" w:eastAsia="en-IN" w:bidi="ml-IN"/>
        </w:rPr>
        <w:t xml:space="preserve"> Forward</w:t>
      </w:r>
    </w:p>
    <w:p w14:paraId="73555CBE" w14:textId="77777777" w:rsidR="008D038E" w:rsidRDefault="0013507C" w:rsidP="008D038E">
      <w:pPr>
        <w:spacing w:after="160" w:line="259" w:lineRule="auto"/>
        <w:rPr>
          <w:sz w:val="28"/>
          <w:szCs w:val="28"/>
          <w:lang w:val="en-IN" w:eastAsia="en-IN" w:bidi="ml-IN"/>
        </w:rPr>
      </w:pPr>
      <w:r w:rsidRPr="008C69B0">
        <w:rPr>
          <w:noProof/>
          <w:sz w:val="28"/>
          <w:szCs w:val="28"/>
        </w:rPr>
        <w:drawing>
          <wp:inline distT="0" distB="0" distL="0" distR="0" wp14:anchorId="0619B646" wp14:editId="23725547">
            <wp:extent cx="2855801" cy="2768011"/>
            <wp:effectExtent l="19050" t="0" r="1699" b="0"/>
            <wp:docPr id="140610164" name="Picture 17" descr="C:\Users\ajcemca\Download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10164" name="Picture 5" descr="C:\Users\ajcemca\Downloads\4.png"/>
                    <pic:cNvPicPr>
                      <a:picLocks noChangeAspect="1" noChangeArrowheads="1"/>
                    </pic:cNvPicPr>
                  </pic:nvPicPr>
                  <pic:blipFill>
                    <a:blip r:embed="rId209">
                      <a:extLst>
                        <a:ext uri="{28A0092B-C50C-407E-A947-70E740481C1C}">
                          <a14:useLocalDpi xmlns:a14="http://schemas.microsoft.com/office/drawing/2010/main" val="0"/>
                        </a:ext>
                      </a:extLst>
                    </a:blip>
                    <a:stretch>
                      <a:fillRect/>
                    </a:stretch>
                  </pic:blipFill>
                  <pic:spPr bwMode="auto">
                    <a:xfrm>
                      <a:off x="0" y="0"/>
                      <a:ext cx="2855801" cy="2768011"/>
                    </a:xfrm>
                    <a:prstGeom prst="rect">
                      <a:avLst/>
                    </a:prstGeom>
                    <a:noFill/>
                    <a:ln>
                      <a:noFill/>
                    </a:ln>
                  </pic:spPr>
                </pic:pic>
              </a:graphicData>
            </a:graphic>
          </wp:inline>
        </w:drawing>
      </w:r>
    </w:p>
    <w:p w14:paraId="2CD3E4B4" w14:textId="77777777" w:rsidR="008D038E" w:rsidRPr="008D038E" w:rsidRDefault="0013507C" w:rsidP="008D038E">
      <w:pPr>
        <w:spacing w:after="160" w:line="259" w:lineRule="auto"/>
        <w:rPr>
          <w:b/>
          <w:color w:val="0D0D0D"/>
          <w:sz w:val="28"/>
          <w:szCs w:val="28"/>
          <w:lang w:val="en-IN" w:eastAsia="en-IN" w:bidi="ml-IN"/>
        </w:rPr>
      </w:pPr>
      <w:r w:rsidRPr="00F7451D">
        <w:rPr>
          <w:b/>
          <w:bCs/>
          <w:color w:val="0D0D0D" w:themeColor="text1" w:themeTint="F2"/>
          <w:sz w:val="28"/>
          <w:szCs w:val="28"/>
          <w:lang w:val="en-IN" w:eastAsia="en-IN" w:bidi="ml-IN"/>
        </w:rPr>
        <w:t xml:space="preserve">Step 6:  </w:t>
      </w:r>
      <w:r w:rsidRPr="00F7451D">
        <w:rPr>
          <w:rFonts w:eastAsia="Calibri"/>
          <w:color w:val="0D0D0D" w:themeColor="text1" w:themeTint="F2"/>
          <w:sz w:val="28"/>
          <w:szCs w:val="28"/>
          <w:lang w:val="en-IN" w:eastAsia="en-IN" w:bidi="ml-IN"/>
        </w:rPr>
        <w:t>Enter the amount of RAM and the number of CPUs you wish to allocate to the VM and proceed to the next step.</w:t>
      </w:r>
    </w:p>
    <w:p w14:paraId="57F994A5" w14:textId="77777777" w:rsidR="008D038E" w:rsidRDefault="0013507C" w:rsidP="008D038E">
      <w:pPr>
        <w:spacing w:after="160" w:line="259" w:lineRule="auto"/>
        <w:rPr>
          <w:noProof/>
          <w:sz w:val="28"/>
          <w:szCs w:val="28"/>
        </w:rPr>
      </w:pPr>
      <w:r w:rsidRPr="008C69B0">
        <w:rPr>
          <w:noProof/>
          <w:sz w:val="28"/>
          <w:szCs w:val="28"/>
        </w:rPr>
        <w:drawing>
          <wp:inline distT="0" distB="0" distL="0" distR="0" wp14:anchorId="743E40F5" wp14:editId="689F51FC">
            <wp:extent cx="3264413" cy="1686296"/>
            <wp:effectExtent l="0" t="0" r="0" b="0"/>
            <wp:docPr id="1344997471" name="Picture 19" descr="C:\Users\ajcemca\Download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97471" name="Picture 7" descr="C:\Users\ajcemca\Downloads\5.png"/>
                    <pic:cNvPicPr>
                      <a:picLocks noChangeAspect="1" noChangeArrowheads="1"/>
                    </pic:cNvPicPr>
                  </pic:nvPicPr>
                  <pic:blipFill>
                    <a:blip r:embed="rId210">
                      <a:extLst>
                        <a:ext uri="{28A0092B-C50C-407E-A947-70E740481C1C}">
                          <a14:useLocalDpi xmlns:a14="http://schemas.microsoft.com/office/drawing/2010/main" val="0"/>
                        </a:ext>
                      </a:extLst>
                    </a:blip>
                    <a:srcRect t="5118" b="10191"/>
                    <a:stretch>
                      <a:fillRect/>
                    </a:stretch>
                  </pic:blipFill>
                  <pic:spPr bwMode="auto">
                    <a:xfrm>
                      <a:off x="0" y="0"/>
                      <a:ext cx="3349328" cy="1730161"/>
                    </a:xfrm>
                    <a:prstGeom prst="rect">
                      <a:avLst/>
                    </a:prstGeom>
                    <a:noFill/>
                    <a:ln>
                      <a:noFill/>
                    </a:ln>
                    <a:extLst>
                      <a:ext uri="{53640926-AAD7-44D8-BBD7-CCE9431645EC}">
                        <a14:shadowObscured xmlns:a14="http://schemas.microsoft.com/office/drawing/2010/main"/>
                      </a:ext>
                    </a:extLst>
                  </pic:spPr>
                </pic:pic>
              </a:graphicData>
            </a:graphic>
          </wp:inline>
        </w:drawing>
      </w:r>
    </w:p>
    <w:p w14:paraId="511DD450" w14:textId="77777777" w:rsidR="008D038E" w:rsidRDefault="008D038E" w:rsidP="008D038E">
      <w:pPr>
        <w:spacing w:after="160" w:line="259" w:lineRule="auto"/>
        <w:rPr>
          <w:sz w:val="28"/>
          <w:szCs w:val="28"/>
          <w:lang w:val="en-IN" w:eastAsia="en-IN" w:bidi="ml-IN"/>
        </w:rPr>
      </w:pPr>
    </w:p>
    <w:p w14:paraId="0066E578" w14:textId="77777777" w:rsidR="008D038E" w:rsidRPr="00F7451D" w:rsidRDefault="0013507C" w:rsidP="008D038E">
      <w:pPr>
        <w:spacing w:after="160" w:line="259" w:lineRule="auto"/>
        <w:rPr>
          <w:b/>
          <w:sz w:val="28"/>
          <w:szCs w:val="28"/>
          <w:lang w:val="en-IN" w:eastAsia="en-IN" w:bidi="ml-IN"/>
        </w:rPr>
      </w:pPr>
      <w:r w:rsidRPr="00F7451D">
        <w:rPr>
          <w:b/>
          <w:bCs/>
          <w:sz w:val="28"/>
          <w:szCs w:val="28"/>
          <w:lang w:val="en-IN" w:eastAsia="en-IN" w:bidi="ml-IN"/>
        </w:rPr>
        <w:lastRenderedPageBreak/>
        <w:t>Step 7:</w:t>
      </w:r>
      <w:r>
        <w:rPr>
          <w:rFonts w:ascii="Arial" w:eastAsia="Calibri" w:hAnsi="Arial" w:cs="Arial"/>
          <w:color w:val="404040"/>
          <w:sz w:val="22"/>
          <w:szCs w:val="22"/>
          <w:lang w:val="en-IN" w:eastAsia="en-IN" w:bidi="ml-IN"/>
        </w:rPr>
        <w:t> </w:t>
      </w:r>
      <w:r w:rsidRPr="00F7451D">
        <w:rPr>
          <w:rFonts w:eastAsia="Calibri"/>
          <w:color w:val="0D0D0D" w:themeColor="text1" w:themeTint="F2"/>
          <w:sz w:val="28"/>
          <w:szCs w:val="28"/>
          <w:lang w:val="en-IN" w:eastAsia="en-IN" w:bidi="ml-IN"/>
        </w:rPr>
        <w:t>Allocate hard disk space to the VM. Click </w:t>
      </w:r>
      <w:r w:rsidRPr="00F7451D">
        <w:rPr>
          <w:rFonts w:eastAsia="Calibri"/>
          <w:b/>
          <w:bCs/>
          <w:color w:val="0D0D0D" w:themeColor="text1" w:themeTint="F2"/>
          <w:sz w:val="28"/>
          <w:szCs w:val="28"/>
          <w:lang w:val="en-IN" w:eastAsia="en-IN" w:bidi="ml-IN"/>
        </w:rPr>
        <w:t>Forward</w:t>
      </w:r>
      <w:r w:rsidRPr="00F7451D">
        <w:rPr>
          <w:rFonts w:eastAsia="Calibri"/>
          <w:color w:val="0D0D0D" w:themeColor="text1" w:themeTint="F2"/>
          <w:sz w:val="28"/>
          <w:szCs w:val="28"/>
          <w:lang w:val="en-IN" w:eastAsia="en-IN" w:bidi="ml-IN"/>
        </w:rPr>
        <w:t> to go to the last step.</w:t>
      </w:r>
    </w:p>
    <w:p w14:paraId="067DEF5C" w14:textId="77777777" w:rsidR="008D038E" w:rsidRDefault="008D038E" w:rsidP="008D038E">
      <w:pPr>
        <w:spacing w:after="160" w:line="259" w:lineRule="auto"/>
        <w:rPr>
          <w:sz w:val="28"/>
          <w:szCs w:val="28"/>
          <w:lang w:val="en-IN" w:eastAsia="en-IN" w:bidi="ml-IN"/>
        </w:rPr>
      </w:pPr>
    </w:p>
    <w:p w14:paraId="285449D5" w14:textId="77777777" w:rsidR="008D038E" w:rsidRDefault="0013507C" w:rsidP="008D038E">
      <w:pPr>
        <w:spacing w:after="160" w:line="259" w:lineRule="auto"/>
        <w:rPr>
          <w:sz w:val="28"/>
          <w:szCs w:val="28"/>
          <w:lang w:val="en-IN" w:eastAsia="en-IN" w:bidi="ml-IN"/>
        </w:rPr>
      </w:pPr>
      <w:r w:rsidRPr="008C69B0">
        <w:rPr>
          <w:noProof/>
          <w:sz w:val="28"/>
          <w:szCs w:val="28"/>
        </w:rPr>
        <w:drawing>
          <wp:inline distT="0" distB="0" distL="0" distR="0" wp14:anchorId="569CA784" wp14:editId="52D35436">
            <wp:extent cx="2533250" cy="2919485"/>
            <wp:effectExtent l="0" t="0" r="0" b="0"/>
            <wp:docPr id="1227972299" name="Picture 20" descr="C:\Users\ajcemca\Download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972299" name="Picture 8" descr="C:\Users\ajcemca\Downloads\6.png"/>
                    <pic:cNvPicPr>
                      <a:picLocks noChangeAspect="1" noChangeArrowheads="1"/>
                    </pic:cNvPicPr>
                  </pic:nvPicPr>
                  <pic:blipFill>
                    <a:blip r:embed="rId211">
                      <a:extLst>
                        <a:ext uri="{28A0092B-C50C-407E-A947-70E740481C1C}">
                          <a14:useLocalDpi xmlns:a14="http://schemas.microsoft.com/office/drawing/2010/main" val="0"/>
                        </a:ext>
                      </a:extLst>
                    </a:blip>
                    <a:stretch>
                      <a:fillRect/>
                    </a:stretch>
                  </pic:blipFill>
                  <pic:spPr bwMode="auto">
                    <a:xfrm>
                      <a:off x="0" y="0"/>
                      <a:ext cx="2558767" cy="2948893"/>
                    </a:xfrm>
                    <a:prstGeom prst="rect">
                      <a:avLst/>
                    </a:prstGeom>
                    <a:noFill/>
                    <a:ln>
                      <a:noFill/>
                    </a:ln>
                  </pic:spPr>
                </pic:pic>
              </a:graphicData>
            </a:graphic>
          </wp:inline>
        </w:drawing>
      </w:r>
    </w:p>
    <w:p w14:paraId="44A13513" w14:textId="77777777" w:rsidR="008D038E" w:rsidRDefault="008D038E" w:rsidP="008D038E">
      <w:pPr>
        <w:spacing w:after="160" w:line="259" w:lineRule="auto"/>
        <w:rPr>
          <w:sz w:val="28"/>
          <w:szCs w:val="28"/>
          <w:lang w:val="en-IN" w:eastAsia="en-IN" w:bidi="ml-IN"/>
        </w:rPr>
      </w:pPr>
    </w:p>
    <w:p w14:paraId="777DF281" w14:textId="77777777" w:rsidR="008D038E" w:rsidRPr="0061501F" w:rsidRDefault="0013507C" w:rsidP="008D038E">
      <w:pPr>
        <w:spacing w:after="160" w:line="259" w:lineRule="auto"/>
        <w:rPr>
          <w:b/>
          <w:sz w:val="28"/>
          <w:szCs w:val="28"/>
          <w:lang w:val="en-IN" w:eastAsia="en-IN" w:bidi="ml-IN"/>
        </w:rPr>
      </w:pPr>
      <w:r w:rsidRPr="0061501F">
        <w:rPr>
          <w:b/>
          <w:bCs/>
          <w:sz w:val="28"/>
          <w:szCs w:val="28"/>
          <w:lang w:val="en-IN" w:eastAsia="en-IN" w:bidi="ml-IN"/>
        </w:rPr>
        <w:t>Step 8:</w:t>
      </w:r>
      <w:r>
        <w:rPr>
          <w:rFonts w:ascii="Arial" w:eastAsia="Calibri" w:hAnsi="Arial" w:cs="Arial"/>
          <w:color w:val="404040"/>
          <w:sz w:val="22"/>
          <w:szCs w:val="22"/>
          <w:lang w:val="en-IN" w:eastAsia="en-IN" w:bidi="ml-IN"/>
        </w:rPr>
        <w:t> </w:t>
      </w:r>
      <w:r w:rsidRPr="0061501F">
        <w:rPr>
          <w:rFonts w:eastAsia="Calibri"/>
          <w:color w:val="0D0D0D" w:themeColor="text1" w:themeTint="F2"/>
          <w:sz w:val="28"/>
          <w:szCs w:val="28"/>
          <w:lang w:val="en-IN" w:eastAsia="en-IN" w:bidi="ml-IN"/>
        </w:rPr>
        <w:t>Specify the name for your VM and click </w:t>
      </w:r>
      <w:r w:rsidRPr="0061501F">
        <w:rPr>
          <w:rFonts w:eastAsia="Calibri"/>
          <w:b/>
          <w:bCs/>
          <w:color w:val="0D0D0D" w:themeColor="text1" w:themeTint="F2"/>
          <w:sz w:val="28"/>
          <w:szCs w:val="28"/>
          <w:lang w:val="en-IN" w:eastAsia="en-IN" w:bidi="ml-IN"/>
        </w:rPr>
        <w:t>Finish</w:t>
      </w:r>
      <w:r w:rsidRPr="0061501F">
        <w:rPr>
          <w:rFonts w:eastAsia="Calibri"/>
          <w:color w:val="0D0D0D" w:themeColor="text1" w:themeTint="F2"/>
          <w:sz w:val="28"/>
          <w:szCs w:val="28"/>
          <w:lang w:val="en-IN" w:eastAsia="en-IN" w:bidi="ml-IN"/>
        </w:rPr>
        <w:t> to complete the setup.</w:t>
      </w:r>
    </w:p>
    <w:p w14:paraId="35CD23DE" w14:textId="77777777" w:rsidR="008D038E" w:rsidRDefault="008D038E" w:rsidP="008D038E">
      <w:pPr>
        <w:spacing w:after="160" w:line="259" w:lineRule="auto"/>
        <w:rPr>
          <w:sz w:val="28"/>
          <w:szCs w:val="28"/>
          <w:lang w:val="en-IN" w:eastAsia="en-IN" w:bidi="ml-IN"/>
        </w:rPr>
      </w:pPr>
    </w:p>
    <w:p w14:paraId="19E5CFCC" w14:textId="77777777" w:rsidR="008D038E" w:rsidRDefault="0013507C" w:rsidP="008D038E">
      <w:pPr>
        <w:spacing w:after="160" w:line="259" w:lineRule="auto"/>
        <w:rPr>
          <w:sz w:val="28"/>
          <w:szCs w:val="28"/>
          <w:lang w:val="en-IN" w:eastAsia="en-IN" w:bidi="ml-IN"/>
        </w:rPr>
      </w:pPr>
      <w:r w:rsidRPr="008C69B0">
        <w:rPr>
          <w:noProof/>
          <w:sz w:val="28"/>
          <w:szCs w:val="28"/>
        </w:rPr>
        <w:drawing>
          <wp:inline distT="0" distB="0" distL="0" distR="0" wp14:anchorId="10526C9E" wp14:editId="48CBA330">
            <wp:extent cx="2795913" cy="1554480"/>
            <wp:effectExtent l="0" t="0" r="0" b="0"/>
            <wp:docPr id="1006604682" name="Picture 21" descr="C:\Users\ajcemca\Download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04682" name="Picture 9" descr="C:\Users\ajcemca\Downloads\7.png"/>
                    <pic:cNvPicPr>
                      <a:picLocks noChangeAspect="1" noChangeArrowheads="1"/>
                    </pic:cNvPicPr>
                  </pic:nvPicPr>
                  <pic:blipFill>
                    <a:blip r:embed="rId212">
                      <a:extLst>
                        <a:ext uri="{28A0092B-C50C-407E-A947-70E740481C1C}">
                          <a14:useLocalDpi xmlns:a14="http://schemas.microsoft.com/office/drawing/2010/main" val="0"/>
                        </a:ext>
                      </a:extLst>
                    </a:blip>
                    <a:stretch>
                      <a:fillRect/>
                    </a:stretch>
                  </pic:blipFill>
                  <pic:spPr bwMode="auto">
                    <a:xfrm>
                      <a:off x="0" y="0"/>
                      <a:ext cx="2842816" cy="1580557"/>
                    </a:xfrm>
                    <a:prstGeom prst="rect">
                      <a:avLst/>
                    </a:prstGeom>
                    <a:noFill/>
                    <a:ln>
                      <a:noFill/>
                    </a:ln>
                  </pic:spPr>
                </pic:pic>
              </a:graphicData>
            </a:graphic>
          </wp:inline>
        </w:drawing>
      </w:r>
    </w:p>
    <w:p w14:paraId="206177EA" w14:textId="77777777" w:rsidR="008D038E" w:rsidRPr="0061501F" w:rsidRDefault="008D038E" w:rsidP="008D038E">
      <w:pPr>
        <w:spacing w:after="160" w:line="259" w:lineRule="auto"/>
        <w:rPr>
          <w:b/>
          <w:sz w:val="28"/>
          <w:szCs w:val="28"/>
          <w:lang w:val="en-IN" w:eastAsia="en-IN" w:bidi="ml-IN"/>
        </w:rPr>
      </w:pPr>
    </w:p>
    <w:p w14:paraId="56420554" w14:textId="77777777" w:rsidR="008D038E" w:rsidRPr="0061501F" w:rsidRDefault="0013507C" w:rsidP="008D038E">
      <w:pPr>
        <w:spacing w:after="160" w:line="259" w:lineRule="auto"/>
        <w:rPr>
          <w:sz w:val="28"/>
          <w:szCs w:val="28"/>
          <w:lang w:val="en-IN" w:eastAsia="en-IN" w:bidi="ml-IN"/>
        </w:rPr>
      </w:pPr>
      <w:r w:rsidRPr="0061501F">
        <w:rPr>
          <w:b/>
          <w:bCs/>
          <w:sz w:val="28"/>
          <w:szCs w:val="28"/>
          <w:lang w:val="en-IN" w:eastAsia="en-IN" w:bidi="ml-IN"/>
        </w:rPr>
        <w:t xml:space="preserve">Step 9: </w:t>
      </w:r>
      <w:r>
        <w:rPr>
          <w:b/>
          <w:bCs/>
          <w:sz w:val="28"/>
          <w:szCs w:val="28"/>
          <w:lang w:val="en-IN" w:eastAsia="en-IN" w:bidi="ml-IN"/>
        </w:rPr>
        <w:t>Select language</w:t>
      </w:r>
    </w:p>
    <w:p w14:paraId="3DD33FA2" w14:textId="77777777" w:rsidR="008D038E" w:rsidRDefault="008D038E" w:rsidP="008D038E">
      <w:pPr>
        <w:spacing w:after="160" w:line="259" w:lineRule="auto"/>
        <w:rPr>
          <w:sz w:val="28"/>
          <w:szCs w:val="28"/>
          <w:lang w:val="en-IN" w:eastAsia="en-IN" w:bidi="ml-IN"/>
        </w:rPr>
      </w:pPr>
    </w:p>
    <w:p w14:paraId="6C3CF4B4" w14:textId="77777777" w:rsidR="008D038E" w:rsidRPr="008D038E" w:rsidRDefault="0013507C" w:rsidP="008D038E">
      <w:pPr>
        <w:spacing w:after="160" w:line="259" w:lineRule="auto"/>
        <w:rPr>
          <w:sz w:val="28"/>
          <w:szCs w:val="28"/>
          <w:lang w:val="en-IN" w:eastAsia="en-IN" w:bidi="ml-IN"/>
        </w:rPr>
      </w:pPr>
      <w:r w:rsidRPr="008C69B0">
        <w:rPr>
          <w:noProof/>
          <w:sz w:val="28"/>
          <w:szCs w:val="28"/>
        </w:rPr>
        <w:drawing>
          <wp:inline distT="0" distB="0" distL="0" distR="0" wp14:anchorId="1E2057A4" wp14:editId="4E2B31F7">
            <wp:extent cx="4369110" cy="1793174"/>
            <wp:effectExtent l="0" t="0" r="0" b="0"/>
            <wp:docPr id="1811183662" name="Picture 22" descr="C:\Users\ajcemca\Download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83662" name="Picture 10" descr="C:\Users\ajcemca\Downloads\8.png"/>
                    <pic:cNvPicPr>
                      <a:picLocks noChangeAspect="1" noChangeArrowheads="1"/>
                    </pic:cNvPicPr>
                  </pic:nvPicPr>
                  <pic:blipFill>
                    <a:blip r:embed="rId213">
                      <a:extLst>
                        <a:ext uri="{28A0092B-C50C-407E-A947-70E740481C1C}">
                          <a14:useLocalDpi xmlns:a14="http://schemas.microsoft.com/office/drawing/2010/main" val="0"/>
                        </a:ext>
                      </a:extLst>
                    </a:blip>
                    <a:stretch>
                      <a:fillRect/>
                    </a:stretch>
                  </pic:blipFill>
                  <pic:spPr bwMode="auto">
                    <a:xfrm>
                      <a:off x="0" y="0"/>
                      <a:ext cx="4446638" cy="1824993"/>
                    </a:xfrm>
                    <a:prstGeom prst="rect">
                      <a:avLst/>
                    </a:prstGeom>
                    <a:noFill/>
                    <a:ln>
                      <a:noFill/>
                    </a:ln>
                  </pic:spPr>
                </pic:pic>
              </a:graphicData>
            </a:graphic>
          </wp:inline>
        </w:drawing>
      </w:r>
    </w:p>
    <w:p w14:paraId="798488D6" w14:textId="77777777" w:rsidR="008D038E" w:rsidRDefault="008D038E" w:rsidP="008D038E">
      <w:pPr>
        <w:spacing w:after="160" w:line="259" w:lineRule="auto"/>
        <w:rPr>
          <w:b/>
          <w:sz w:val="28"/>
          <w:szCs w:val="28"/>
          <w:lang w:val="en-IN" w:eastAsia="en-IN" w:bidi="ml-IN"/>
        </w:rPr>
      </w:pPr>
    </w:p>
    <w:p w14:paraId="6C8265DC" w14:textId="77777777" w:rsidR="008D038E" w:rsidRPr="0061501F" w:rsidRDefault="0013507C" w:rsidP="008D038E">
      <w:pPr>
        <w:spacing w:after="160" w:line="259" w:lineRule="auto"/>
        <w:rPr>
          <w:b/>
          <w:sz w:val="28"/>
          <w:szCs w:val="28"/>
          <w:lang w:val="en-IN" w:eastAsia="en-IN" w:bidi="ml-IN"/>
        </w:rPr>
      </w:pPr>
      <w:r>
        <w:rPr>
          <w:b/>
          <w:bCs/>
          <w:sz w:val="28"/>
          <w:szCs w:val="28"/>
          <w:lang w:val="en-IN" w:eastAsia="en-IN" w:bidi="ml-IN"/>
        </w:rPr>
        <w:t>Step 10</w:t>
      </w:r>
      <w:r w:rsidRPr="0061501F">
        <w:rPr>
          <w:b/>
          <w:bCs/>
          <w:color w:val="0D0D0D" w:themeColor="text1" w:themeTint="F2"/>
          <w:sz w:val="28"/>
          <w:szCs w:val="28"/>
          <w:lang w:val="en-IN" w:eastAsia="en-IN" w:bidi="ml-IN"/>
        </w:rPr>
        <w:t xml:space="preserve">: </w:t>
      </w:r>
      <w:r w:rsidRPr="0061501F">
        <w:rPr>
          <w:rFonts w:eastAsia="Calibri"/>
          <w:color w:val="0D0D0D" w:themeColor="text1" w:themeTint="F2"/>
          <w:sz w:val="28"/>
          <w:szCs w:val="28"/>
          <w:lang w:val="en-IN" w:eastAsia="en-IN" w:bidi="ml-IN"/>
        </w:rPr>
        <w:t>The VM starts automatically, prompting you to start installing the OS that’s on the ISO file.</w:t>
      </w:r>
    </w:p>
    <w:p w14:paraId="618AAD52" w14:textId="77777777" w:rsidR="008D038E" w:rsidRDefault="008D038E" w:rsidP="008D038E">
      <w:pPr>
        <w:spacing w:after="160" w:line="259" w:lineRule="auto"/>
        <w:rPr>
          <w:sz w:val="28"/>
          <w:szCs w:val="28"/>
          <w:lang w:val="en-IN" w:eastAsia="en-IN" w:bidi="ml-IN"/>
        </w:rPr>
      </w:pPr>
    </w:p>
    <w:p w14:paraId="2027FB22" w14:textId="77777777" w:rsidR="008D038E" w:rsidRDefault="0013507C" w:rsidP="008D038E">
      <w:pPr>
        <w:spacing w:after="160" w:line="259" w:lineRule="auto"/>
        <w:rPr>
          <w:sz w:val="28"/>
          <w:szCs w:val="28"/>
          <w:lang w:val="en-IN" w:eastAsia="en-IN" w:bidi="ml-IN"/>
        </w:rPr>
      </w:pPr>
      <w:r w:rsidRPr="008C69B0">
        <w:rPr>
          <w:noProof/>
          <w:sz w:val="28"/>
          <w:szCs w:val="28"/>
        </w:rPr>
        <w:drawing>
          <wp:inline distT="0" distB="0" distL="0" distR="0" wp14:anchorId="73E500AC" wp14:editId="7C1B7087">
            <wp:extent cx="4465122" cy="1994535"/>
            <wp:effectExtent l="0" t="0" r="0" b="0"/>
            <wp:docPr id="688415348" name="Picture 24" descr="C:\Users\ajcemca\Downloads\1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415348" name="Picture 12" descr="C:\Users\ajcemca\Downloads\10 (1).png"/>
                    <pic:cNvPicPr>
                      <a:picLocks noChangeAspect="1" noChangeArrowheads="1"/>
                    </pic:cNvPicPr>
                  </pic:nvPicPr>
                  <pic:blipFill>
                    <a:blip r:embed="rId214">
                      <a:extLst>
                        <a:ext uri="{28A0092B-C50C-407E-A947-70E740481C1C}">
                          <a14:useLocalDpi xmlns:a14="http://schemas.microsoft.com/office/drawing/2010/main" val="0"/>
                        </a:ext>
                      </a:extLst>
                    </a:blip>
                    <a:stretch>
                      <a:fillRect/>
                    </a:stretch>
                  </pic:blipFill>
                  <pic:spPr bwMode="auto">
                    <a:xfrm>
                      <a:off x="0" y="0"/>
                      <a:ext cx="4564241" cy="2038811"/>
                    </a:xfrm>
                    <a:prstGeom prst="rect">
                      <a:avLst/>
                    </a:prstGeom>
                    <a:noFill/>
                    <a:ln>
                      <a:noFill/>
                    </a:ln>
                  </pic:spPr>
                </pic:pic>
              </a:graphicData>
            </a:graphic>
          </wp:inline>
        </w:drawing>
      </w:r>
    </w:p>
    <w:p w14:paraId="38DA00BF" w14:textId="77777777" w:rsidR="008D038E" w:rsidRPr="008D038E" w:rsidRDefault="0013507C" w:rsidP="008D038E">
      <w:pPr>
        <w:spacing w:after="160" w:line="259" w:lineRule="auto"/>
        <w:rPr>
          <w:sz w:val="28"/>
          <w:szCs w:val="28"/>
          <w:lang w:val="en-IN" w:eastAsia="en-IN" w:bidi="ml-IN"/>
        </w:rPr>
      </w:pPr>
      <w:r w:rsidRPr="008C69B0">
        <w:rPr>
          <w:noProof/>
          <w:sz w:val="28"/>
          <w:szCs w:val="28"/>
        </w:rPr>
        <w:drawing>
          <wp:inline distT="0" distB="0" distL="0" distR="0" wp14:anchorId="4987FE72" wp14:editId="2B2D4F7F">
            <wp:extent cx="4752975" cy="2018665"/>
            <wp:effectExtent l="0" t="0" r="0" b="0"/>
            <wp:docPr id="315073154" name="Picture 23" descr="C:\Users\ajcemca\Download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73154" name="Picture 11" descr="C:\Users\ajcemca\Downloads\10.png"/>
                    <pic:cNvPicPr>
                      <a:picLocks noChangeAspect="1" noChangeArrowheads="1"/>
                    </pic:cNvPicPr>
                  </pic:nvPicPr>
                  <pic:blipFill>
                    <a:blip r:embed="rId215" cstate="print">
                      <a:extLst>
                        <a:ext uri="{28A0092B-C50C-407E-A947-70E740481C1C}">
                          <a14:useLocalDpi xmlns:a14="http://schemas.microsoft.com/office/drawing/2010/main" val="0"/>
                        </a:ext>
                      </a:extLst>
                    </a:blip>
                    <a:stretch>
                      <a:fillRect/>
                    </a:stretch>
                  </pic:blipFill>
                  <pic:spPr bwMode="auto">
                    <a:xfrm>
                      <a:off x="0" y="0"/>
                      <a:ext cx="4817984" cy="2046275"/>
                    </a:xfrm>
                    <a:prstGeom prst="rect">
                      <a:avLst/>
                    </a:prstGeom>
                    <a:noFill/>
                    <a:ln>
                      <a:noFill/>
                    </a:ln>
                  </pic:spPr>
                </pic:pic>
              </a:graphicData>
            </a:graphic>
          </wp:inline>
        </w:drawing>
      </w:r>
    </w:p>
    <w:p w14:paraId="1E5B7E79" w14:textId="77777777" w:rsidR="008D038E" w:rsidRDefault="008D038E" w:rsidP="008D038E">
      <w:pPr>
        <w:spacing w:after="160" w:line="259" w:lineRule="auto"/>
        <w:rPr>
          <w:b/>
          <w:sz w:val="28"/>
          <w:szCs w:val="28"/>
          <w:lang w:val="en-IN" w:eastAsia="en-IN" w:bidi="ml-IN"/>
        </w:rPr>
      </w:pPr>
    </w:p>
    <w:p w14:paraId="370FAEB1" w14:textId="77777777" w:rsidR="008D038E" w:rsidRPr="0061501F" w:rsidRDefault="0013507C" w:rsidP="008D038E">
      <w:pPr>
        <w:spacing w:after="160" w:line="259" w:lineRule="auto"/>
        <w:rPr>
          <w:sz w:val="28"/>
          <w:szCs w:val="28"/>
          <w:lang w:val="en-IN" w:eastAsia="en-IN" w:bidi="ml-IN"/>
        </w:rPr>
      </w:pPr>
      <w:r w:rsidRPr="0061501F">
        <w:rPr>
          <w:b/>
          <w:bCs/>
          <w:sz w:val="28"/>
          <w:szCs w:val="28"/>
          <w:lang w:val="en-IN" w:eastAsia="en-IN" w:bidi="ml-IN"/>
        </w:rPr>
        <w:t xml:space="preserve">Step 11: </w:t>
      </w:r>
      <w:r>
        <w:rPr>
          <w:b/>
          <w:bCs/>
          <w:sz w:val="28"/>
          <w:szCs w:val="28"/>
          <w:lang w:val="en-IN" w:eastAsia="en-IN" w:bidi="ml-IN"/>
        </w:rPr>
        <w:t>Check the state of KVM</w:t>
      </w:r>
    </w:p>
    <w:p w14:paraId="6FAD81C2" w14:textId="77777777" w:rsidR="008D038E" w:rsidRDefault="008D038E" w:rsidP="008D038E">
      <w:pPr>
        <w:spacing w:after="160" w:line="259" w:lineRule="auto"/>
        <w:rPr>
          <w:sz w:val="28"/>
          <w:szCs w:val="28"/>
          <w:lang w:val="en-IN" w:eastAsia="en-IN" w:bidi="ml-IN"/>
        </w:rPr>
      </w:pPr>
    </w:p>
    <w:p w14:paraId="6E57D7ED" w14:textId="77777777" w:rsidR="008D038E" w:rsidRDefault="0013507C" w:rsidP="008D038E">
      <w:pPr>
        <w:spacing w:after="160" w:line="259" w:lineRule="auto"/>
        <w:rPr>
          <w:sz w:val="28"/>
          <w:szCs w:val="28"/>
          <w:lang w:val="en-IN" w:eastAsia="en-IN" w:bidi="ml-IN"/>
        </w:rPr>
      </w:pPr>
      <w:r w:rsidRPr="003B0888">
        <w:rPr>
          <w:noProof/>
          <w:sz w:val="28"/>
          <w:szCs w:val="28"/>
        </w:rPr>
        <w:drawing>
          <wp:inline distT="0" distB="0" distL="0" distR="0" wp14:anchorId="0ADC6EDE" wp14:editId="4595E6B5">
            <wp:extent cx="4752975" cy="1057275"/>
            <wp:effectExtent l="0" t="0" r="0" b="0"/>
            <wp:docPr id="1319143324" name="Picture 25" descr="C:\Users\ajcemca\Download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43324" name="Picture 13" descr="C:\Users\ajcemca\Downloads\12.png"/>
                    <pic:cNvPicPr>
                      <a:picLocks noChangeAspect="1" noChangeArrowheads="1"/>
                    </pic:cNvPicPr>
                  </pic:nvPicPr>
                  <pic:blipFill>
                    <a:blip r:embed="rId216">
                      <a:extLst>
                        <a:ext uri="{28A0092B-C50C-407E-A947-70E740481C1C}">
                          <a14:useLocalDpi xmlns:a14="http://schemas.microsoft.com/office/drawing/2010/main" val="0"/>
                        </a:ext>
                      </a:extLst>
                    </a:blip>
                    <a:stretch>
                      <a:fillRect/>
                    </a:stretch>
                  </pic:blipFill>
                  <pic:spPr bwMode="auto">
                    <a:xfrm>
                      <a:off x="0" y="0"/>
                      <a:ext cx="4752975" cy="1057275"/>
                    </a:xfrm>
                    <a:prstGeom prst="rect">
                      <a:avLst/>
                    </a:prstGeom>
                    <a:noFill/>
                    <a:ln>
                      <a:noFill/>
                    </a:ln>
                  </pic:spPr>
                </pic:pic>
              </a:graphicData>
            </a:graphic>
          </wp:inline>
        </w:drawing>
      </w:r>
    </w:p>
    <w:p w14:paraId="3B038108" w14:textId="77777777" w:rsidR="00BD1493" w:rsidRDefault="0013507C" w:rsidP="00BD1493">
      <w:pPr>
        <w:spacing w:after="160" w:line="259" w:lineRule="auto"/>
        <w:rPr>
          <w:noProof/>
          <w:sz w:val="28"/>
          <w:szCs w:val="28"/>
        </w:rPr>
      </w:pPr>
      <w:r w:rsidRPr="0088175C">
        <w:rPr>
          <w:noProof/>
          <w:sz w:val="28"/>
          <w:szCs w:val="28"/>
        </w:rPr>
        <w:lastRenderedPageBreak/>
        <w:drawing>
          <wp:inline distT="0" distB="0" distL="0" distR="0" wp14:anchorId="22C08B9B" wp14:editId="4FB86D02">
            <wp:extent cx="2400300" cy="2540207"/>
            <wp:effectExtent l="0" t="0" r="0" b="0"/>
            <wp:docPr id="1502728675" name="Picture 27" descr="C:\Users\ajcemca\Download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28675" name="Picture 15" descr="C:\Users\ajcemca\Downloads\14.png"/>
                    <pic:cNvPicPr>
                      <a:picLocks noChangeAspect="1" noChangeArrowheads="1"/>
                    </pic:cNvPicPr>
                  </pic:nvPicPr>
                  <pic:blipFill>
                    <a:blip r:embed="rId217">
                      <a:extLst>
                        <a:ext uri="{28A0092B-C50C-407E-A947-70E740481C1C}">
                          <a14:useLocalDpi xmlns:a14="http://schemas.microsoft.com/office/drawing/2010/main" val="0"/>
                        </a:ext>
                      </a:extLst>
                    </a:blip>
                    <a:stretch>
                      <a:fillRect/>
                    </a:stretch>
                  </pic:blipFill>
                  <pic:spPr bwMode="auto">
                    <a:xfrm>
                      <a:off x="0" y="0"/>
                      <a:ext cx="2455563" cy="2598691"/>
                    </a:xfrm>
                    <a:prstGeom prst="rect">
                      <a:avLst/>
                    </a:prstGeom>
                    <a:noFill/>
                    <a:ln>
                      <a:noFill/>
                    </a:ln>
                  </pic:spPr>
                </pic:pic>
              </a:graphicData>
            </a:graphic>
          </wp:inline>
        </w:drawing>
      </w:r>
      <w:r w:rsidRPr="003B0888">
        <w:rPr>
          <w:noProof/>
          <w:sz w:val="28"/>
          <w:szCs w:val="28"/>
        </w:rPr>
        <w:drawing>
          <wp:inline distT="0" distB="0" distL="0" distR="0" wp14:anchorId="713ACC4D" wp14:editId="77BC995C">
            <wp:extent cx="4629150" cy="864108"/>
            <wp:effectExtent l="0" t="0" r="0" b="0"/>
            <wp:docPr id="970889115" name="Picture 26" descr="C:\Users\ajcemca\Download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889115" name="Picture 14" descr="C:\Users\ajcemca\Downloads\13.png"/>
                    <pic:cNvPicPr>
                      <a:picLocks noChangeAspect="1" noChangeArrowheads="1"/>
                    </pic:cNvPicPr>
                  </pic:nvPicPr>
                  <pic:blipFill>
                    <a:blip r:embed="rId218">
                      <a:extLst>
                        <a:ext uri="{28A0092B-C50C-407E-A947-70E740481C1C}">
                          <a14:useLocalDpi xmlns:a14="http://schemas.microsoft.com/office/drawing/2010/main" val="0"/>
                        </a:ext>
                      </a:extLst>
                    </a:blip>
                    <a:stretch>
                      <a:fillRect/>
                    </a:stretch>
                  </pic:blipFill>
                  <pic:spPr bwMode="auto">
                    <a:xfrm>
                      <a:off x="0" y="0"/>
                      <a:ext cx="4777475" cy="891795"/>
                    </a:xfrm>
                    <a:prstGeom prst="rect">
                      <a:avLst/>
                    </a:prstGeom>
                    <a:noFill/>
                    <a:ln>
                      <a:noFill/>
                    </a:ln>
                  </pic:spPr>
                </pic:pic>
              </a:graphicData>
            </a:graphic>
          </wp:inline>
        </w:drawing>
      </w:r>
    </w:p>
    <w:p w14:paraId="1079D2F8" w14:textId="77777777" w:rsidR="00BD1493" w:rsidRPr="00BD1493" w:rsidRDefault="00BD1493" w:rsidP="00BD1493">
      <w:pPr>
        <w:spacing w:after="160" w:line="259" w:lineRule="auto"/>
        <w:rPr>
          <w:sz w:val="28"/>
          <w:szCs w:val="28"/>
          <w:lang w:val="en-IN" w:eastAsia="en-IN" w:bidi="ml-IN"/>
        </w:rPr>
      </w:pPr>
    </w:p>
    <w:p w14:paraId="2C9F3D60" w14:textId="77777777" w:rsidR="00BD1493" w:rsidRPr="00BD1493" w:rsidRDefault="00BD1493" w:rsidP="00BD1493">
      <w:pPr>
        <w:spacing w:after="160" w:line="259" w:lineRule="auto"/>
        <w:rPr>
          <w:sz w:val="28"/>
          <w:szCs w:val="28"/>
          <w:lang w:val="en-IN" w:eastAsia="en-IN" w:bidi="ml-IN"/>
        </w:rPr>
      </w:pPr>
    </w:p>
    <w:p w14:paraId="74025813" w14:textId="12266332" w:rsidR="00BD1493" w:rsidRDefault="00BD1493" w:rsidP="00BD1493">
      <w:pPr>
        <w:spacing w:after="160" w:line="259" w:lineRule="auto"/>
        <w:rPr>
          <w:sz w:val="28"/>
          <w:szCs w:val="28"/>
          <w:lang w:val="en-IN" w:eastAsia="en-IN" w:bidi="ml-IN"/>
        </w:rPr>
      </w:pPr>
    </w:p>
    <w:p w14:paraId="65B8220B" w14:textId="63FEF8A1" w:rsidR="00884F8D" w:rsidRDefault="00884F8D" w:rsidP="00BD1493">
      <w:pPr>
        <w:spacing w:after="160" w:line="259" w:lineRule="auto"/>
        <w:rPr>
          <w:sz w:val="28"/>
          <w:szCs w:val="28"/>
          <w:lang w:val="en-IN" w:eastAsia="en-IN" w:bidi="ml-IN"/>
        </w:rPr>
      </w:pPr>
    </w:p>
    <w:p w14:paraId="47952343" w14:textId="3F7694F6" w:rsidR="00884F8D" w:rsidRDefault="00884F8D" w:rsidP="00BD1493">
      <w:pPr>
        <w:spacing w:after="160" w:line="259" w:lineRule="auto"/>
        <w:rPr>
          <w:sz w:val="28"/>
          <w:szCs w:val="28"/>
          <w:lang w:val="en-IN" w:eastAsia="en-IN" w:bidi="ml-IN"/>
        </w:rPr>
      </w:pPr>
    </w:p>
    <w:p w14:paraId="433D701E" w14:textId="27030511" w:rsidR="00884F8D" w:rsidRDefault="00884F8D" w:rsidP="00BD1493">
      <w:pPr>
        <w:spacing w:after="160" w:line="259" w:lineRule="auto"/>
        <w:rPr>
          <w:sz w:val="28"/>
          <w:szCs w:val="28"/>
          <w:lang w:val="en-IN" w:eastAsia="en-IN" w:bidi="ml-IN"/>
        </w:rPr>
      </w:pPr>
    </w:p>
    <w:p w14:paraId="39E632AB" w14:textId="4F32ADA0" w:rsidR="00884F8D" w:rsidRDefault="00884F8D" w:rsidP="00BD1493">
      <w:pPr>
        <w:spacing w:after="160" w:line="259" w:lineRule="auto"/>
        <w:rPr>
          <w:sz w:val="28"/>
          <w:szCs w:val="28"/>
          <w:lang w:val="en-IN" w:eastAsia="en-IN" w:bidi="ml-IN"/>
        </w:rPr>
      </w:pPr>
    </w:p>
    <w:p w14:paraId="663BB55B" w14:textId="1BA942EC" w:rsidR="00884F8D" w:rsidRDefault="00884F8D" w:rsidP="00BD1493">
      <w:pPr>
        <w:spacing w:after="160" w:line="259" w:lineRule="auto"/>
        <w:rPr>
          <w:sz w:val="28"/>
          <w:szCs w:val="28"/>
          <w:lang w:val="en-IN" w:eastAsia="en-IN" w:bidi="ml-IN"/>
        </w:rPr>
      </w:pPr>
    </w:p>
    <w:p w14:paraId="47790990" w14:textId="0970AB23" w:rsidR="00884F8D" w:rsidRDefault="00884F8D" w:rsidP="00BD1493">
      <w:pPr>
        <w:spacing w:after="160" w:line="259" w:lineRule="auto"/>
        <w:rPr>
          <w:sz w:val="28"/>
          <w:szCs w:val="28"/>
          <w:lang w:val="en-IN" w:eastAsia="en-IN" w:bidi="ml-IN"/>
        </w:rPr>
      </w:pPr>
    </w:p>
    <w:p w14:paraId="42621EAE" w14:textId="493FBF32" w:rsidR="00884F8D" w:rsidRDefault="00884F8D" w:rsidP="00BD1493">
      <w:pPr>
        <w:spacing w:after="160" w:line="259" w:lineRule="auto"/>
        <w:rPr>
          <w:sz w:val="28"/>
          <w:szCs w:val="28"/>
          <w:lang w:val="en-IN" w:eastAsia="en-IN" w:bidi="ml-IN"/>
        </w:rPr>
      </w:pPr>
    </w:p>
    <w:p w14:paraId="2D96ADAB" w14:textId="08913E0F" w:rsidR="00884F8D" w:rsidRDefault="00884F8D" w:rsidP="00BD1493">
      <w:pPr>
        <w:spacing w:after="160" w:line="259" w:lineRule="auto"/>
        <w:rPr>
          <w:sz w:val="28"/>
          <w:szCs w:val="28"/>
          <w:lang w:val="en-IN" w:eastAsia="en-IN" w:bidi="ml-IN"/>
        </w:rPr>
      </w:pPr>
    </w:p>
    <w:p w14:paraId="47067D1F" w14:textId="5EFAE687" w:rsidR="00884F8D" w:rsidRDefault="00884F8D" w:rsidP="00BD1493">
      <w:pPr>
        <w:spacing w:after="160" w:line="259" w:lineRule="auto"/>
        <w:rPr>
          <w:sz w:val="28"/>
          <w:szCs w:val="28"/>
          <w:lang w:val="en-IN" w:eastAsia="en-IN" w:bidi="ml-IN"/>
        </w:rPr>
      </w:pPr>
    </w:p>
    <w:p w14:paraId="5A6AA1D5" w14:textId="47CF4B95" w:rsidR="00884F8D" w:rsidRDefault="00884F8D" w:rsidP="00BD1493">
      <w:pPr>
        <w:spacing w:after="160" w:line="259" w:lineRule="auto"/>
        <w:rPr>
          <w:sz w:val="28"/>
          <w:szCs w:val="28"/>
          <w:lang w:val="en-IN" w:eastAsia="en-IN" w:bidi="ml-IN"/>
        </w:rPr>
      </w:pPr>
    </w:p>
    <w:p w14:paraId="76937FD9" w14:textId="139C972E" w:rsidR="00884F8D" w:rsidRDefault="00884F8D" w:rsidP="00BD1493">
      <w:pPr>
        <w:spacing w:after="160" w:line="259" w:lineRule="auto"/>
        <w:rPr>
          <w:sz w:val="28"/>
          <w:szCs w:val="28"/>
          <w:lang w:val="en-IN" w:eastAsia="en-IN" w:bidi="ml-IN"/>
        </w:rPr>
      </w:pPr>
    </w:p>
    <w:p w14:paraId="79607030" w14:textId="03BCCF49" w:rsidR="00884F8D" w:rsidRDefault="00884F8D" w:rsidP="00BD1493">
      <w:pPr>
        <w:spacing w:after="160" w:line="259" w:lineRule="auto"/>
        <w:rPr>
          <w:sz w:val="28"/>
          <w:szCs w:val="28"/>
          <w:lang w:val="en-IN" w:eastAsia="en-IN" w:bidi="ml-IN"/>
        </w:rPr>
      </w:pPr>
    </w:p>
    <w:p w14:paraId="7D68E215" w14:textId="77777777" w:rsidR="00884F8D" w:rsidRPr="00BD1493" w:rsidRDefault="00884F8D" w:rsidP="00BD1493">
      <w:pPr>
        <w:spacing w:after="160" w:line="259" w:lineRule="auto"/>
        <w:rPr>
          <w:sz w:val="28"/>
          <w:szCs w:val="28"/>
          <w:lang w:val="en-IN" w:eastAsia="en-IN" w:bidi="ml-IN"/>
        </w:rPr>
      </w:pPr>
    </w:p>
    <w:p w14:paraId="0B442B46" w14:textId="77777777" w:rsidR="00BD1493" w:rsidRPr="00BD1493" w:rsidRDefault="00BD1493" w:rsidP="00BD1493">
      <w:pPr>
        <w:spacing w:after="160" w:line="259" w:lineRule="auto"/>
        <w:rPr>
          <w:sz w:val="28"/>
          <w:szCs w:val="28"/>
          <w:lang w:val="en-IN" w:eastAsia="en-IN" w:bidi="ml-IN"/>
        </w:rPr>
      </w:pPr>
    </w:p>
    <w:p w14:paraId="513CDCF1" w14:textId="77777777" w:rsidR="008D038E" w:rsidRPr="00856966" w:rsidRDefault="008D038E" w:rsidP="00BD1493">
      <w:pPr>
        <w:spacing w:after="160" w:line="259" w:lineRule="auto"/>
        <w:jc w:val="both"/>
        <w:rPr>
          <w:rFonts w:ascii="Calibri" w:eastAsia="Calibri" w:hAnsi="Calibri" w:cs="Calibri"/>
          <w:b/>
          <w:sz w:val="28"/>
          <w:szCs w:val="28"/>
          <w:u w:val="single"/>
          <w:lang w:val="en-IN" w:eastAsia="en-IN" w:bidi="ml-IN"/>
        </w:rPr>
      </w:pPr>
    </w:p>
    <w:p w14:paraId="26F4F274" w14:textId="47B36729" w:rsidR="00D65AE4" w:rsidRDefault="00884F8D">
      <w:pPr>
        <w:pBdr>
          <w:top w:val="single" w:sz="8" w:space="2" w:color="000001"/>
        </w:pBdr>
        <w:spacing w:after="160" w:line="259" w:lineRule="auto"/>
        <w:rPr>
          <w:rFonts w:ascii="Calibri" w:eastAsia="Calibri" w:hAnsi="Calibri" w:cs="Calibri"/>
          <w:color w:val="00000A"/>
          <w:sz w:val="22"/>
          <w:szCs w:val="22"/>
          <w:lang w:val="en-IN" w:eastAsia="en-IN" w:bidi="ml-IN"/>
        </w:rPr>
      </w:pPr>
      <w:r>
        <w:rPr>
          <w:noProof/>
        </w:rPr>
        <w:lastRenderedPageBreak/>
        <mc:AlternateContent>
          <mc:Choice Requires="wps">
            <w:drawing>
              <wp:anchor distT="0" distB="0" distL="114300" distR="114300" simplePos="0" relativeHeight="251749376" behindDoc="0" locked="0" layoutInCell="1" allowOverlap="1" wp14:anchorId="19545423" wp14:editId="5E038287">
                <wp:simplePos x="0" y="0"/>
                <wp:positionH relativeFrom="column">
                  <wp:posOffset>3924300</wp:posOffset>
                </wp:positionH>
                <wp:positionV relativeFrom="paragraph">
                  <wp:posOffset>241300</wp:posOffset>
                </wp:positionV>
                <wp:extent cx="2346960" cy="1575435"/>
                <wp:effectExtent l="15240" t="14605" r="9525" b="10160"/>
                <wp:wrapSquare wrapText="bothSides"/>
                <wp:docPr id="60"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1575435"/>
                        </a:xfrm>
                        <a:prstGeom prst="rect">
                          <a:avLst/>
                        </a:prstGeom>
                        <a:solidFill>
                          <a:srgbClr val="FFFFFF"/>
                        </a:solidFill>
                        <a:ln w="12573">
                          <a:solidFill>
                            <a:srgbClr val="C0504D"/>
                          </a:solidFill>
                          <a:miter lim="800000"/>
                          <a:headEnd type="none" w="sm" len="sm"/>
                          <a:tailEnd type="none" w="sm" len="sm"/>
                        </a:ln>
                      </wps:spPr>
                      <wps:txbx>
                        <w:txbxContent>
                          <w:p w14:paraId="4B0AFB0F" w14:textId="77777777" w:rsidR="00D65AE4" w:rsidRDefault="00D65AE4">
                            <w:pPr>
                              <w:spacing w:after="160"/>
                            </w:pPr>
                          </w:p>
                          <w:p w14:paraId="7F4E5446" w14:textId="77777777" w:rsidR="00D65AE4" w:rsidRDefault="0013507C">
                            <w:pPr>
                              <w:spacing w:after="160"/>
                            </w:pPr>
                            <w:r>
                              <w:rPr>
                                <w:rFonts w:ascii="Calibri" w:eastAsia="Calibri" w:hAnsi="Calibri" w:cs="Calibri"/>
                                <w:b/>
                                <w:color w:val="000000"/>
                                <w:sz w:val="22"/>
                              </w:rPr>
                              <w:t>Name: Neha Antony</w:t>
                            </w:r>
                          </w:p>
                          <w:p w14:paraId="7B03FBDC" w14:textId="77777777" w:rsidR="00D65AE4" w:rsidRDefault="0013507C">
                            <w:pPr>
                              <w:spacing w:after="160"/>
                            </w:pPr>
                            <w:r>
                              <w:rPr>
                                <w:rFonts w:ascii="Calibri" w:eastAsia="Calibri" w:hAnsi="Calibri" w:cs="Calibri"/>
                                <w:b/>
                                <w:color w:val="000000"/>
                                <w:sz w:val="22"/>
                              </w:rPr>
                              <w:t>Roll No:23</w:t>
                            </w:r>
                          </w:p>
                          <w:p w14:paraId="62E21FA1" w14:textId="77777777" w:rsidR="00D65AE4" w:rsidRDefault="0013507C">
                            <w:pPr>
                              <w:spacing w:after="160"/>
                            </w:pPr>
                            <w:proofErr w:type="spellStart"/>
                            <w:r>
                              <w:rPr>
                                <w:rFonts w:ascii="Calibri" w:eastAsia="Calibri" w:hAnsi="Calibri" w:cs="Calibri"/>
                                <w:b/>
                                <w:color w:val="000000"/>
                                <w:sz w:val="22"/>
                              </w:rPr>
                              <w:t>Batch:b</w:t>
                            </w:r>
                            <w:proofErr w:type="spellEnd"/>
                          </w:p>
                          <w:p w14:paraId="17E4554F" w14:textId="77777777" w:rsidR="00D65AE4" w:rsidRDefault="0013507C">
                            <w:pPr>
                              <w:spacing w:after="160"/>
                            </w:pPr>
                            <w:r>
                              <w:rPr>
                                <w:rFonts w:ascii="Calibri" w:eastAsia="Calibri" w:hAnsi="Calibri" w:cs="Calibri"/>
                                <w:b/>
                                <w:color w:val="000000"/>
                                <w:sz w:val="22"/>
                              </w:rPr>
                              <w:t>Date:23-05-2022</w:t>
                            </w:r>
                          </w:p>
                          <w:p w14:paraId="2DA967CE" w14:textId="77777777" w:rsidR="00D65AE4" w:rsidRDefault="00D65AE4">
                            <w:pPr>
                              <w:spacing w:after="160"/>
                            </w:pP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9545423" id="Text Box 33" o:spid="_x0000_s1058" type="#_x0000_t202" style="position:absolute;margin-left:309pt;margin-top:19pt;width:184.8pt;height:124.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" strokecolor="#c0504d" strokeweight=".99pt">
                <v:stroke startarrowwidth="narrow" startarrowlength="short" endarrowwidth="narrow" endarrowlength="short"/>
                <v:textbox>
                  <w:txbxContent>
                    <w:p w14:paraId="4B0AFB0F" w14:textId="77777777" w:rsidR="00D65AE4" w:rsidRDefault="00D65AE4">
                      <w:pPr>
                        <w:spacing w:after="160"/>
                      </w:pPr>
                    </w:p>
                    <w:p w14:paraId="7F4E5446" w14:textId="77777777" w:rsidR="00D65AE4" w:rsidRDefault="0013507C">
                      <w:pPr>
                        <w:spacing w:after="160"/>
                      </w:pPr>
                      <w:r>
                        <w:rPr>
                          <w:rFonts w:ascii="Calibri" w:eastAsia="Calibri" w:hAnsi="Calibri" w:cs="Calibri"/>
                          <w:b/>
                          <w:color w:val="000000"/>
                          <w:sz w:val="22"/>
                        </w:rPr>
                        <w:t>Name: Neha Antony</w:t>
                      </w:r>
                    </w:p>
                    <w:p w14:paraId="7B03FBDC" w14:textId="77777777" w:rsidR="00D65AE4" w:rsidRDefault="0013507C">
                      <w:pPr>
                        <w:spacing w:after="160"/>
                      </w:pPr>
                      <w:r>
                        <w:rPr>
                          <w:rFonts w:ascii="Calibri" w:eastAsia="Calibri" w:hAnsi="Calibri" w:cs="Calibri"/>
                          <w:b/>
                          <w:color w:val="000000"/>
                          <w:sz w:val="22"/>
                        </w:rPr>
                        <w:t>Roll No:23</w:t>
                      </w:r>
                    </w:p>
                    <w:p w14:paraId="62E21FA1" w14:textId="77777777" w:rsidR="00D65AE4" w:rsidRDefault="0013507C">
                      <w:pPr>
                        <w:spacing w:after="160"/>
                      </w:pPr>
                      <w:proofErr w:type="spellStart"/>
                      <w:r>
                        <w:rPr>
                          <w:rFonts w:ascii="Calibri" w:eastAsia="Calibri" w:hAnsi="Calibri" w:cs="Calibri"/>
                          <w:b/>
                          <w:color w:val="000000"/>
                          <w:sz w:val="22"/>
                        </w:rPr>
                        <w:t>Batch:b</w:t>
                      </w:r>
                      <w:proofErr w:type="spellEnd"/>
                    </w:p>
                    <w:p w14:paraId="17E4554F" w14:textId="77777777" w:rsidR="00D65AE4" w:rsidRDefault="0013507C">
                      <w:pPr>
                        <w:spacing w:after="160"/>
                      </w:pPr>
                      <w:r>
                        <w:rPr>
                          <w:rFonts w:ascii="Calibri" w:eastAsia="Calibri" w:hAnsi="Calibri" w:cs="Calibri"/>
                          <w:b/>
                          <w:color w:val="000000"/>
                          <w:sz w:val="22"/>
                        </w:rPr>
                        <w:t>Date:23-05-2022</w:t>
                      </w:r>
                    </w:p>
                    <w:p w14:paraId="2DA967CE" w14:textId="77777777" w:rsidR="00D65AE4" w:rsidRDefault="00D65AE4">
                      <w:pPr>
                        <w:spacing w:after="160"/>
                      </w:pPr>
                    </w:p>
                  </w:txbxContent>
                </v:textbox>
                <w10:wrap type="square"/>
              </v:shape>
            </w:pict>
          </mc:Fallback>
        </mc:AlternateContent>
      </w:r>
    </w:p>
    <w:p w14:paraId="1E060B02" w14:textId="77777777" w:rsidR="00D65AE4" w:rsidRDefault="0013507C">
      <w:pPr>
        <w:spacing w:after="160" w:line="259" w:lineRule="auto"/>
        <w:jc w:val="both"/>
        <w:rPr>
          <w:rFonts w:ascii="Calibri" w:eastAsia="Calibri" w:hAnsi="Calibri" w:cs="Calibri"/>
          <w:color w:val="00000A"/>
          <w:sz w:val="22"/>
          <w:szCs w:val="22"/>
          <w:lang w:val="en-IN" w:eastAsia="en-IN" w:bidi="ml-IN"/>
        </w:rPr>
      </w:pPr>
      <w:r>
        <w:rPr>
          <w:rFonts w:ascii="Calibri" w:eastAsia="Calibri" w:hAnsi="Calibri" w:cs="Calibri"/>
          <w:b/>
          <w:color w:val="C55911"/>
          <w:sz w:val="28"/>
          <w:szCs w:val="28"/>
          <w:u w:val="single"/>
          <w:lang w:val="en-IN" w:eastAsia="en-IN" w:bidi="ml-IN"/>
        </w:rPr>
        <w:t>NETWORKING &amp; SYSTEM ADMINISTRATION LAB</w:t>
      </w:r>
    </w:p>
    <w:p w14:paraId="68E10E69" w14:textId="77777777" w:rsidR="00D65AE4" w:rsidRDefault="00D65AE4">
      <w:pPr>
        <w:spacing w:after="160" w:line="259" w:lineRule="auto"/>
        <w:rPr>
          <w:rFonts w:ascii="Calibri" w:eastAsia="Calibri" w:hAnsi="Calibri" w:cs="Calibri"/>
          <w:color w:val="00000A"/>
          <w:sz w:val="22"/>
          <w:szCs w:val="22"/>
          <w:lang w:val="en-IN" w:eastAsia="en-IN" w:bidi="ml-IN"/>
        </w:rPr>
      </w:pPr>
    </w:p>
    <w:p w14:paraId="1CF2C550" w14:textId="07A2A921" w:rsidR="00D65AE4" w:rsidRDefault="0013507C">
      <w:pPr>
        <w:spacing w:after="160" w:line="259" w:lineRule="auto"/>
        <w:rPr>
          <w:rFonts w:ascii="Calibri" w:eastAsia="Calibri" w:hAnsi="Calibri" w:cs="Calibri"/>
          <w:color w:val="00000A"/>
          <w:sz w:val="22"/>
          <w:szCs w:val="22"/>
          <w:lang w:val="en-IN" w:eastAsia="en-IN" w:bidi="ml-IN"/>
        </w:rPr>
      </w:pPr>
      <w:r>
        <w:rPr>
          <w:b/>
          <w:color w:val="00000A"/>
          <w:sz w:val="28"/>
          <w:szCs w:val="28"/>
          <w:u w:val="single"/>
          <w:lang w:val="en-IN" w:eastAsia="en-IN" w:bidi="ml-IN"/>
        </w:rPr>
        <w:t xml:space="preserve">Experiment No.: </w:t>
      </w:r>
      <w:r w:rsidR="00D07211">
        <w:rPr>
          <w:b/>
          <w:color w:val="00000A"/>
          <w:sz w:val="28"/>
          <w:szCs w:val="28"/>
          <w:u w:val="single"/>
          <w:lang w:val="en-IN" w:eastAsia="en-IN" w:bidi="ml-IN"/>
        </w:rPr>
        <w:t>10</w:t>
      </w:r>
    </w:p>
    <w:p w14:paraId="0F5270C8" w14:textId="3BC0860F" w:rsidR="00D65AE4" w:rsidRPr="00D07211" w:rsidRDefault="0013507C">
      <w:pPr>
        <w:spacing w:after="160" w:line="259" w:lineRule="auto"/>
        <w:rPr>
          <w:rFonts w:ascii="Calibri" w:eastAsia="Calibri" w:hAnsi="Calibri" w:cs="Calibri"/>
          <w:color w:val="00000A"/>
          <w:sz w:val="22"/>
          <w:szCs w:val="22"/>
          <w:lang w:val="en-IN" w:eastAsia="en-IN" w:bidi="ml-IN"/>
        </w:rPr>
      </w:pPr>
      <w:r>
        <w:rPr>
          <w:b/>
          <w:color w:val="00000A"/>
          <w:sz w:val="28"/>
          <w:szCs w:val="28"/>
          <w:u w:val="single"/>
          <w:lang w:val="en-IN" w:eastAsia="en-IN" w:bidi="ml-IN"/>
        </w:rPr>
        <w:t>Aim</w:t>
      </w:r>
    </w:p>
    <w:p w14:paraId="68BD5C0E" w14:textId="77777777" w:rsidR="00D65AE4" w:rsidRDefault="0013507C">
      <w:pPr>
        <w:spacing w:after="160" w:line="259" w:lineRule="auto"/>
        <w:rPr>
          <w:rFonts w:ascii="Calibri" w:eastAsia="Calibri" w:hAnsi="Calibri" w:cs="Calibri"/>
          <w:color w:val="00000A"/>
          <w:sz w:val="22"/>
          <w:szCs w:val="22"/>
          <w:lang w:val="en-IN" w:eastAsia="en-IN" w:bidi="ml-IN"/>
        </w:rPr>
      </w:pPr>
      <w:r>
        <w:rPr>
          <w:color w:val="00000A"/>
          <w:sz w:val="28"/>
          <w:szCs w:val="28"/>
          <w:lang w:val="en-IN" w:eastAsia="en-IN" w:bidi="ml-IN"/>
        </w:rPr>
        <w:t>Installation of Docker on Ubuntu</w:t>
      </w:r>
    </w:p>
    <w:p w14:paraId="43817627" w14:textId="77777777" w:rsidR="00D65AE4" w:rsidRDefault="0013507C">
      <w:pPr>
        <w:spacing w:after="160" w:line="259" w:lineRule="auto"/>
        <w:rPr>
          <w:rFonts w:ascii="Calibri" w:eastAsia="Calibri" w:hAnsi="Calibri" w:cs="Calibri"/>
          <w:color w:val="00000A"/>
          <w:sz w:val="22"/>
          <w:szCs w:val="22"/>
          <w:lang w:val="en-IN" w:eastAsia="en-IN" w:bidi="ml-IN"/>
        </w:rPr>
      </w:pPr>
      <w:r>
        <w:rPr>
          <w:b/>
          <w:color w:val="00000A"/>
          <w:sz w:val="28"/>
          <w:szCs w:val="28"/>
          <w:u w:val="single"/>
          <w:lang w:val="en-IN" w:eastAsia="en-IN" w:bidi="ml-IN"/>
        </w:rPr>
        <w:t>Procedure</w:t>
      </w:r>
    </w:p>
    <w:p w14:paraId="589E93AD" w14:textId="77777777" w:rsidR="00D65AE4" w:rsidRDefault="00D65AE4">
      <w:pPr>
        <w:spacing w:after="160" w:line="259" w:lineRule="auto"/>
        <w:rPr>
          <w:b/>
          <w:color w:val="00000A"/>
          <w:sz w:val="28"/>
          <w:szCs w:val="28"/>
          <w:u w:val="single"/>
          <w:lang w:val="en-IN" w:eastAsia="en-IN" w:bidi="ml-IN"/>
        </w:rPr>
      </w:pPr>
    </w:p>
    <w:p w14:paraId="5694480F" w14:textId="77777777" w:rsidR="00D65AE4" w:rsidRDefault="0013507C">
      <w:pPr>
        <w:spacing w:after="160" w:line="259" w:lineRule="auto"/>
        <w:rPr>
          <w:color w:val="00000A"/>
          <w:lang w:val="en-IN" w:eastAsia="en-IN" w:bidi="ml-IN"/>
        </w:rPr>
      </w:pPr>
      <w:r>
        <w:rPr>
          <w:color w:val="00000A"/>
          <w:lang w:val="en-IN" w:eastAsia="en-IN" w:bidi="ml-IN"/>
        </w:rPr>
        <w:t>step 1:</w:t>
      </w:r>
      <w:r>
        <w:rPr>
          <w:color w:val="000000"/>
          <w:lang w:val="en-IN" w:eastAsia="en-IN" w:bidi="ml-IN"/>
        </w:rPr>
        <w:t xml:space="preserve"> Open the terminal on Ubuntu.</w:t>
      </w:r>
    </w:p>
    <w:p w14:paraId="119D5D17" w14:textId="77777777" w:rsidR="00D65AE4" w:rsidRDefault="0013507C">
      <w:pPr>
        <w:spacing w:after="160" w:line="259" w:lineRule="auto"/>
        <w:rPr>
          <w:color w:val="00000A"/>
          <w:lang w:val="en-IN" w:eastAsia="en-IN" w:bidi="ml-IN"/>
        </w:rPr>
      </w:pPr>
      <w:r>
        <w:rPr>
          <w:color w:val="000000"/>
          <w:lang w:val="en-IN" w:eastAsia="en-IN" w:bidi="ml-IN"/>
        </w:rPr>
        <w:t xml:space="preserve">step 2: </w:t>
      </w:r>
      <w:r>
        <w:rPr>
          <w:color w:val="00000A"/>
          <w:lang w:val="en-IN" w:eastAsia="en-IN" w:bidi="ml-IN"/>
        </w:rPr>
        <w:t xml:space="preserve">Remove any </w:t>
      </w:r>
      <w:hyperlink r:id="rId219">
        <w:r>
          <w:rPr>
            <w:color w:val="000000"/>
            <w:lang w:val="en-IN" w:eastAsia="en-IN" w:bidi="ml-IN"/>
          </w:rPr>
          <w:t>Docker files</w:t>
        </w:r>
      </w:hyperlink>
      <w:r>
        <w:rPr>
          <w:color w:val="00000A"/>
          <w:lang w:val="en-IN" w:eastAsia="en-IN" w:bidi="ml-IN"/>
        </w:rPr>
        <w:t xml:space="preserve"> that are running in the system, using the following command:</w:t>
      </w:r>
    </w:p>
    <w:p w14:paraId="5D08F593" w14:textId="77777777" w:rsidR="00D65AE4" w:rsidRDefault="0013507C">
      <w:pPr>
        <w:spacing w:after="160" w:line="259" w:lineRule="auto"/>
        <w:rPr>
          <w:color w:val="000000"/>
          <w:lang w:val="en-IN" w:eastAsia="en-IN" w:bidi="ml-IN"/>
        </w:rPr>
      </w:pPr>
      <w:r>
        <w:rPr>
          <w:b/>
          <w:color w:val="00000A"/>
          <w:lang w:val="en-IN" w:eastAsia="en-IN" w:bidi="ml-IN"/>
        </w:rPr>
        <w:t xml:space="preserve">$ </w:t>
      </w:r>
      <w:proofErr w:type="spellStart"/>
      <w:r>
        <w:rPr>
          <w:b/>
          <w:color w:val="00000A"/>
          <w:lang w:val="en-IN" w:eastAsia="en-IN" w:bidi="ml-IN"/>
        </w:rPr>
        <w:t>sudo</w:t>
      </w:r>
      <w:proofErr w:type="spellEnd"/>
      <w:r>
        <w:rPr>
          <w:b/>
          <w:color w:val="00000A"/>
          <w:lang w:val="en-IN" w:eastAsia="en-IN" w:bidi="ml-IN"/>
        </w:rPr>
        <w:t xml:space="preserve"> apt-get remove docker docker-engine docker.io</w:t>
      </w:r>
    </w:p>
    <w:p w14:paraId="3BC1E769" w14:textId="77777777" w:rsidR="00D65AE4" w:rsidRDefault="0013507C">
      <w:pPr>
        <w:spacing w:after="160" w:line="259" w:lineRule="auto"/>
        <w:rPr>
          <w:b/>
          <w:color w:val="00000A"/>
          <w:u w:val="single"/>
          <w:lang w:val="en-IN" w:eastAsia="en-IN" w:bidi="ml-IN"/>
        </w:rPr>
      </w:pPr>
      <w:r>
        <w:rPr>
          <w:noProof/>
        </w:rPr>
        <w:drawing>
          <wp:anchor distT="0" distB="0" distL="0" distR="0" simplePos="0" relativeHeight="251750400" behindDoc="0" locked="0" layoutInCell="1" allowOverlap="1" wp14:anchorId="532C83FA" wp14:editId="6DCFEFAD">
            <wp:simplePos x="0" y="0"/>
            <wp:positionH relativeFrom="column">
              <wp:posOffset>-1904</wp:posOffset>
            </wp:positionH>
            <wp:positionV relativeFrom="paragraph">
              <wp:posOffset>158750</wp:posOffset>
            </wp:positionV>
            <wp:extent cx="6391275" cy="3158490"/>
            <wp:effectExtent l="0" t="0" r="0" b="0"/>
            <wp:wrapSquare wrapText="bothSides"/>
            <wp:docPr id="1897830626" name="image5.png"/>
            <wp:cNvGraphicFramePr/>
            <a:graphic xmlns:a="http://schemas.openxmlformats.org/drawingml/2006/main">
              <a:graphicData uri="http://schemas.openxmlformats.org/drawingml/2006/picture">
                <pic:pic xmlns:pic="http://schemas.openxmlformats.org/drawingml/2006/picture">
                  <pic:nvPicPr>
                    <pic:cNvPr id="1897830626" name="image5.png"/>
                    <pic:cNvPicPr/>
                  </pic:nvPicPr>
                  <pic:blipFill>
                    <a:blip r:embed="rId220"/>
                    <a:stretch>
                      <a:fillRect/>
                    </a:stretch>
                  </pic:blipFill>
                  <pic:spPr>
                    <a:xfrm>
                      <a:off x="0" y="0"/>
                      <a:ext cx="6391275" cy="3158490"/>
                    </a:xfrm>
                    <a:prstGeom prst="rect">
                      <a:avLst/>
                    </a:prstGeom>
                  </pic:spPr>
                </pic:pic>
              </a:graphicData>
            </a:graphic>
          </wp:anchor>
        </w:drawing>
      </w:r>
    </w:p>
    <w:p w14:paraId="18D78D46" w14:textId="77777777" w:rsidR="00D65AE4" w:rsidRDefault="00D65AE4">
      <w:pPr>
        <w:spacing w:after="160" w:line="259" w:lineRule="auto"/>
        <w:rPr>
          <w:b/>
          <w:color w:val="00000A"/>
          <w:u w:val="single"/>
          <w:lang w:val="en-IN" w:eastAsia="en-IN" w:bidi="ml-IN"/>
        </w:rPr>
      </w:pPr>
    </w:p>
    <w:p w14:paraId="20538003" w14:textId="77777777" w:rsidR="00D65AE4" w:rsidRDefault="0013507C">
      <w:pPr>
        <w:spacing w:after="160" w:line="259" w:lineRule="auto"/>
        <w:rPr>
          <w:color w:val="00000A"/>
          <w:lang w:val="en-IN" w:eastAsia="en-IN" w:bidi="ml-IN"/>
        </w:rPr>
      </w:pPr>
      <w:r>
        <w:rPr>
          <w:color w:val="00000A"/>
          <w:lang w:val="en-IN" w:eastAsia="en-IN" w:bidi="ml-IN"/>
        </w:rPr>
        <w:t>step 3: Check if the system is up-to-date using the following command:</w:t>
      </w:r>
    </w:p>
    <w:p w14:paraId="3E62B4CD" w14:textId="77777777" w:rsidR="00D65AE4" w:rsidRDefault="0013507C">
      <w:pPr>
        <w:spacing w:after="160" w:line="259" w:lineRule="auto"/>
        <w:rPr>
          <w:color w:val="00000A"/>
          <w:lang w:val="en-IN" w:eastAsia="en-IN" w:bidi="ml-IN"/>
        </w:rPr>
      </w:pPr>
      <w:r>
        <w:rPr>
          <w:b/>
          <w:color w:val="00000A"/>
          <w:lang w:val="en-IN" w:eastAsia="en-IN" w:bidi="ml-IN"/>
        </w:rPr>
        <w:t xml:space="preserve">$ </w:t>
      </w:r>
      <w:proofErr w:type="spellStart"/>
      <w:r>
        <w:rPr>
          <w:b/>
          <w:color w:val="00000A"/>
          <w:lang w:val="en-IN" w:eastAsia="en-IN" w:bidi="ml-IN"/>
        </w:rPr>
        <w:t>sudo</w:t>
      </w:r>
      <w:proofErr w:type="spellEnd"/>
      <w:r>
        <w:rPr>
          <w:b/>
          <w:color w:val="00000A"/>
          <w:lang w:val="en-IN" w:eastAsia="en-IN" w:bidi="ml-IN"/>
        </w:rPr>
        <w:t xml:space="preserve"> apt-get update</w:t>
      </w:r>
    </w:p>
    <w:p w14:paraId="6BBF01C6" w14:textId="77777777" w:rsidR="00D65AE4" w:rsidRDefault="00D65AE4">
      <w:pPr>
        <w:spacing w:after="160" w:line="259" w:lineRule="auto"/>
        <w:rPr>
          <w:b/>
          <w:color w:val="00000A"/>
          <w:u w:val="single"/>
          <w:lang w:val="en-IN" w:eastAsia="en-IN" w:bidi="ml-IN"/>
        </w:rPr>
      </w:pPr>
    </w:p>
    <w:p w14:paraId="19B3F8F3" w14:textId="77777777" w:rsidR="00D65AE4" w:rsidRDefault="00D65AE4">
      <w:pPr>
        <w:spacing w:after="160" w:line="259" w:lineRule="auto"/>
        <w:rPr>
          <w:b/>
          <w:color w:val="00000A"/>
          <w:u w:val="single"/>
          <w:lang w:val="en-IN" w:eastAsia="en-IN" w:bidi="ml-IN"/>
        </w:rPr>
      </w:pPr>
    </w:p>
    <w:p w14:paraId="28624B09" w14:textId="77777777" w:rsidR="00D65AE4" w:rsidRDefault="00D65AE4">
      <w:pPr>
        <w:spacing w:after="160" w:line="259" w:lineRule="auto"/>
        <w:rPr>
          <w:b/>
          <w:color w:val="00000A"/>
          <w:u w:val="single"/>
          <w:lang w:val="en-IN" w:eastAsia="en-IN" w:bidi="ml-IN"/>
        </w:rPr>
      </w:pPr>
    </w:p>
    <w:p w14:paraId="5DE55A0E" w14:textId="77777777" w:rsidR="00D65AE4" w:rsidRDefault="00D65AE4">
      <w:pPr>
        <w:spacing w:after="160" w:line="259" w:lineRule="auto"/>
        <w:rPr>
          <w:b/>
          <w:color w:val="00000A"/>
          <w:u w:val="single"/>
          <w:lang w:val="en-IN" w:eastAsia="en-IN" w:bidi="ml-IN"/>
        </w:rPr>
      </w:pPr>
    </w:p>
    <w:p w14:paraId="42BCB75C" w14:textId="77777777" w:rsidR="00D65AE4" w:rsidRDefault="00D65AE4">
      <w:pPr>
        <w:spacing w:after="160" w:line="259" w:lineRule="auto"/>
        <w:rPr>
          <w:b/>
          <w:color w:val="00000A"/>
          <w:u w:val="single"/>
          <w:lang w:val="en-IN" w:eastAsia="en-IN" w:bidi="ml-IN"/>
        </w:rPr>
      </w:pPr>
    </w:p>
    <w:p w14:paraId="5CD309F4" w14:textId="77777777" w:rsidR="00D65AE4" w:rsidRDefault="0013507C">
      <w:pPr>
        <w:spacing w:after="160" w:line="259" w:lineRule="auto"/>
        <w:rPr>
          <w:b/>
          <w:color w:val="00000A"/>
          <w:u w:val="single"/>
          <w:lang w:val="en-IN" w:eastAsia="en-IN" w:bidi="ml-IN"/>
        </w:rPr>
      </w:pPr>
      <w:r>
        <w:rPr>
          <w:noProof/>
        </w:rPr>
        <w:lastRenderedPageBreak/>
        <w:drawing>
          <wp:anchor distT="0" distB="0" distL="0" distR="0" simplePos="0" relativeHeight="251751424" behindDoc="0" locked="0" layoutInCell="1" allowOverlap="1" wp14:anchorId="5D2AA23A" wp14:editId="479E77F1">
            <wp:simplePos x="0" y="0"/>
            <wp:positionH relativeFrom="column">
              <wp:posOffset>-85089</wp:posOffset>
            </wp:positionH>
            <wp:positionV relativeFrom="paragraph">
              <wp:posOffset>147955</wp:posOffset>
            </wp:positionV>
            <wp:extent cx="6391275" cy="2889885"/>
            <wp:effectExtent l="0" t="0" r="0" b="0"/>
            <wp:wrapSquare wrapText="bothSides"/>
            <wp:docPr id="531361446" name="image7.png"/>
            <wp:cNvGraphicFramePr/>
            <a:graphic xmlns:a="http://schemas.openxmlformats.org/drawingml/2006/main">
              <a:graphicData uri="http://schemas.openxmlformats.org/drawingml/2006/picture">
                <pic:pic xmlns:pic="http://schemas.openxmlformats.org/drawingml/2006/picture">
                  <pic:nvPicPr>
                    <pic:cNvPr id="531361446" name="image7.png"/>
                    <pic:cNvPicPr/>
                  </pic:nvPicPr>
                  <pic:blipFill>
                    <a:blip r:embed="rId221"/>
                    <a:stretch>
                      <a:fillRect/>
                    </a:stretch>
                  </pic:blipFill>
                  <pic:spPr>
                    <a:xfrm>
                      <a:off x="0" y="0"/>
                      <a:ext cx="6391275" cy="2889885"/>
                    </a:xfrm>
                    <a:prstGeom prst="rect">
                      <a:avLst/>
                    </a:prstGeom>
                  </pic:spPr>
                </pic:pic>
              </a:graphicData>
            </a:graphic>
          </wp:anchor>
        </w:drawing>
      </w:r>
    </w:p>
    <w:p w14:paraId="2731C510" w14:textId="77777777" w:rsidR="00D65AE4" w:rsidRDefault="0013507C">
      <w:pPr>
        <w:pBdr>
          <w:top w:val="nil"/>
          <w:left w:val="nil"/>
          <w:bottom w:val="nil"/>
          <w:right w:val="nil"/>
          <w:between w:val="nil"/>
        </w:pBdr>
        <w:spacing w:after="140" w:line="276" w:lineRule="auto"/>
        <w:rPr>
          <w:color w:val="00000A"/>
          <w:lang w:val="en-IN" w:eastAsia="en-IN" w:bidi="ml-IN"/>
        </w:rPr>
      </w:pPr>
      <w:r>
        <w:rPr>
          <w:color w:val="00000A"/>
          <w:lang w:val="en-IN" w:eastAsia="en-IN" w:bidi="ml-IN"/>
        </w:rPr>
        <w:t>Step 4: Install Docker using the following command:</w:t>
      </w:r>
    </w:p>
    <w:p w14:paraId="3B61AE1C" w14:textId="77777777" w:rsidR="00D65AE4" w:rsidRDefault="0013507C">
      <w:pPr>
        <w:pBdr>
          <w:top w:val="nil"/>
          <w:left w:val="nil"/>
          <w:bottom w:val="nil"/>
          <w:right w:val="nil"/>
          <w:between w:val="nil"/>
        </w:pBdr>
        <w:spacing w:after="140" w:line="276" w:lineRule="auto"/>
        <w:rPr>
          <w:color w:val="00000A"/>
          <w:lang w:val="en-IN" w:eastAsia="en-IN" w:bidi="ml-IN"/>
        </w:rPr>
      </w:pPr>
      <w:r>
        <w:rPr>
          <w:b/>
          <w:color w:val="00000A"/>
          <w:lang w:val="en-IN" w:eastAsia="en-IN" w:bidi="ml-IN"/>
        </w:rPr>
        <w:t xml:space="preserve">$ </w:t>
      </w:r>
      <w:proofErr w:type="spellStart"/>
      <w:r>
        <w:rPr>
          <w:b/>
          <w:color w:val="00000A"/>
          <w:lang w:val="en-IN" w:eastAsia="en-IN" w:bidi="ml-IN"/>
        </w:rPr>
        <w:t>sudo</w:t>
      </w:r>
      <w:proofErr w:type="spellEnd"/>
      <w:r>
        <w:rPr>
          <w:b/>
          <w:color w:val="00000A"/>
          <w:lang w:val="en-IN" w:eastAsia="en-IN" w:bidi="ml-IN"/>
        </w:rPr>
        <w:t xml:space="preserve"> apt install docker.io</w:t>
      </w:r>
    </w:p>
    <w:p w14:paraId="2D6143F6" w14:textId="77777777" w:rsidR="00D65AE4" w:rsidRDefault="0013507C">
      <w:pPr>
        <w:pBdr>
          <w:top w:val="nil"/>
          <w:left w:val="nil"/>
          <w:bottom w:val="nil"/>
          <w:right w:val="nil"/>
          <w:between w:val="nil"/>
        </w:pBdr>
        <w:spacing w:after="140" w:line="276" w:lineRule="auto"/>
        <w:rPr>
          <w:color w:val="00000A"/>
          <w:lang w:val="en-IN" w:eastAsia="en-IN" w:bidi="ml-IN"/>
        </w:rPr>
      </w:pPr>
      <w:r>
        <w:rPr>
          <w:noProof/>
        </w:rPr>
        <w:drawing>
          <wp:anchor distT="0" distB="0" distL="0" distR="0" simplePos="0" relativeHeight="251752448" behindDoc="0" locked="0" layoutInCell="1" allowOverlap="1" wp14:anchorId="256C2F78" wp14:editId="4265DD0B">
            <wp:simplePos x="0" y="0"/>
            <wp:positionH relativeFrom="column">
              <wp:posOffset>-66674</wp:posOffset>
            </wp:positionH>
            <wp:positionV relativeFrom="paragraph">
              <wp:posOffset>635</wp:posOffset>
            </wp:positionV>
            <wp:extent cx="6391275" cy="3377565"/>
            <wp:effectExtent l="0" t="0" r="0" b="0"/>
            <wp:wrapSquare wrapText="bothSides"/>
            <wp:docPr id="771713882" name="image4.png"/>
            <wp:cNvGraphicFramePr/>
            <a:graphic xmlns:a="http://schemas.openxmlformats.org/drawingml/2006/main">
              <a:graphicData uri="http://schemas.openxmlformats.org/drawingml/2006/picture">
                <pic:pic xmlns:pic="http://schemas.openxmlformats.org/drawingml/2006/picture">
                  <pic:nvPicPr>
                    <pic:cNvPr id="771713882" name="image4.png"/>
                    <pic:cNvPicPr/>
                  </pic:nvPicPr>
                  <pic:blipFill>
                    <a:blip r:embed="rId222"/>
                    <a:stretch>
                      <a:fillRect/>
                    </a:stretch>
                  </pic:blipFill>
                  <pic:spPr>
                    <a:xfrm>
                      <a:off x="0" y="0"/>
                      <a:ext cx="6391275" cy="3377565"/>
                    </a:xfrm>
                    <a:prstGeom prst="rect">
                      <a:avLst/>
                    </a:prstGeom>
                  </pic:spPr>
                </pic:pic>
              </a:graphicData>
            </a:graphic>
          </wp:anchor>
        </w:drawing>
      </w:r>
    </w:p>
    <w:p w14:paraId="0778FB67" w14:textId="77777777" w:rsidR="00D65AE4" w:rsidRDefault="0013507C">
      <w:pPr>
        <w:pBdr>
          <w:top w:val="nil"/>
          <w:left w:val="nil"/>
          <w:bottom w:val="nil"/>
          <w:right w:val="nil"/>
          <w:between w:val="nil"/>
        </w:pBdr>
        <w:spacing w:after="140" w:line="276" w:lineRule="auto"/>
        <w:rPr>
          <w:color w:val="00000A"/>
          <w:lang w:val="en-IN" w:eastAsia="en-IN" w:bidi="ml-IN"/>
        </w:rPr>
      </w:pPr>
      <w:r>
        <w:rPr>
          <w:color w:val="00000A"/>
          <w:lang w:val="en-IN" w:eastAsia="en-IN" w:bidi="ml-IN"/>
        </w:rPr>
        <w:t>Step 5: Install all the dependency packages using the following command:</w:t>
      </w:r>
    </w:p>
    <w:p w14:paraId="47515963" w14:textId="77777777" w:rsidR="00D65AE4" w:rsidRDefault="0013507C">
      <w:pPr>
        <w:pBdr>
          <w:top w:val="nil"/>
          <w:left w:val="nil"/>
          <w:bottom w:val="nil"/>
          <w:right w:val="nil"/>
          <w:between w:val="nil"/>
        </w:pBdr>
        <w:spacing w:after="140" w:line="276" w:lineRule="auto"/>
        <w:rPr>
          <w:color w:val="00000A"/>
          <w:lang w:val="en-IN" w:eastAsia="en-IN" w:bidi="ml-IN"/>
        </w:rPr>
      </w:pPr>
      <w:r>
        <w:rPr>
          <w:b/>
          <w:color w:val="00000A"/>
          <w:lang w:val="en-IN" w:eastAsia="en-IN" w:bidi="ml-IN"/>
        </w:rPr>
        <w:t xml:space="preserve">$ </w:t>
      </w:r>
      <w:proofErr w:type="spellStart"/>
      <w:r>
        <w:rPr>
          <w:b/>
          <w:color w:val="00000A"/>
          <w:lang w:val="en-IN" w:eastAsia="en-IN" w:bidi="ml-IN"/>
        </w:rPr>
        <w:t>sudo</w:t>
      </w:r>
      <w:proofErr w:type="spellEnd"/>
      <w:r>
        <w:rPr>
          <w:b/>
          <w:color w:val="00000A"/>
          <w:lang w:val="en-IN" w:eastAsia="en-IN" w:bidi="ml-IN"/>
        </w:rPr>
        <w:t xml:space="preserve"> snap install docker</w:t>
      </w:r>
      <w:r>
        <w:rPr>
          <w:color w:val="00000A"/>
          <w:lang w:val="en-IN" w:eastAsia="en-IN" w:bidi="ml-IN"/>
        </w:rPr>
        <w:br/>
      </w:r>
    </w:p>
    <w:p w14:paraId="16DF02EF" w14:textId="77777777" w:rsidR="00D65AE4" w:rsidRDefault="0013507C">
      <w:pPr>
        <w:pBdr>
          <w:top w:val="nil"/>
          <w:left w:val="nil"/>
          <w:bottom w:val="nil"/>
          <w:right w:val="nil"/>
          <w:between w:val="nil"/>
        </w:pBdr>
        <w:spacing w:after="140" w:line="276" w:lineRule="auto"/>
        <w:rPr>
          <w:b/>
          <w:color w:val="00000A"/>
          <w:u w:val="single"/>
          <w:lang w:val="en-IN" w:eastAsia="en-IN" w:bidi="ml-IN"/>
        </w:rPr>
      </w:pPr>
      <w:r>
        <w:rPr>
          <w:noProof/>
        </w:rPr>
        <w:drawing>
          <wp:anchor distT="0" distB="0" distL="0" distR="0" simplePos="0" relativeHeight="251753472" behindDoc="0" locked="0" layoutInCell="1" allowOverlap="1" wp14:anchorId="58DDCFA7" wp14:editId="50741FA5">
            <wp:simplePos x="0" y="0"/>
            <wp:positionH relativeFrom="column">
              <wp:posOffset>-100329</wp:posOffset>
            </wp:positionH>
            <wp:positionV relativeFrom="paragraph">
              <wp:posOffset>635</wp:posOffset>
            </wp:positionV>
            <wp:extent cx="5791200" cy="381000"/>
            <wp:effectExtent l="0" t="0" r="0" b="0"/>
            <wp:wrapSquare wrapText="bothSides"/>
            <wp:docPr id="848740182" name="image9.png"/>
            <wp:cNvGraphicFramePr/>
            <a:graphic xmlns:a="http://schemas.openxmlformats.org/drawingml/2006/main">
              <a:graphicData uri="http://schemas.openxmlformats.org/drawingml/2006/picture">
                <pic:pic xmlns:pic="http://schemas.openxmlformats.org/drawingml/2006/picture">
                  <pic:nvPicPr>
                    <pic:cNvPr id="848740182" name="image9.png"/>
                    <pic:cNvPicPr/>
                  </pic:nvPicPr>
                  <pic:blipFill>
                    <a:blip r:embed="rId223"/>
                    <a:stretch>
                      <a:fillRect/>
                    </a:stretch>
                  </pic:blipFill>
                  <pic:spPr>
                    <a:xfrm>
                      <a:off x="0" y="0"/>
                      <a:ext cx="5791200" cy="381000"/>
                    </a:xfrm>
                    <a:prstGeom prst="rect">
                      <a:avLst/>
                    </a:prstGeom>
                  </pic:spPr>
                </pic:pic>
              </a:graphicData>
            </a:graphic>
          </wp:anchor>
        </w:drawing>
      </w:r>
    </w:p>
    <w:p w14:paraId="048047BF" w14:textId="77777777" w:rsidR="00D65AE4" w:rsidRDefault="00D65AE4">
      <w:pPr>
        <w:spacing w:after="160" w:line="259" w:lineRule="auto"/>
        <w:rPr>
          <w:b/>
          <w:color w:val="00000A"/>
          <w:u w:val="single"/>
          <w:lang w:val="en-IN" w:eastAsia="en-IN" w:bidi="ml-IN"/>
        </w:rPr>
      </w:pPr>
    </w:p>
    <w:p w14:paraId="484D1159" w14:textId="77777777" w:rsidR="00D65AE4" w:rsidRDefault="00D65AE4">
      <w:pPr>
        <w:spacing w:after="160" w:line="259" w:lineRule="auto"/>
        <w:rPr>
          <w:b/>
          <w:color w:val="00000A"/>
          <w:u w:val="single"/>
          <w:lang w:val="en-IN" w:eastAsia="en-IN" w:bidi="ml-IN"/>
        </w:rPr>
      </w:pPr>
    </w:p>
    <w:p w14:paraId="4F9F6E8E" w14:textId="77777777" w:rsidR="00D65AE4" w:rsidRDefault="00D65AE4">
      <w:pPr>
        <w:spacing w:after="160" w:line="259" w:lineRule="auto"/>
        <w:rPr>
          <w:b/>
          <w:color w:val="00000A"/>
          <w:u w:val="single"/>
          <w:lang w:val="en-IN" w:eastAsia="en-IN" w:bidi="ml-IN"/>
        </w:rPr>
      </w:pPr>
    </w:p>
    <w:p w14:paraId="326114A7" w14:textId="77777777" w:rsidR="00D65AE4" w:rsidRDefault="00D65AE4">
      <w:pPr>
        <w:spacing w:after="160" w:line="259" w:lineRule="auto"/>
        <w:rPr>
          <w:b/>
          <w:color w:val="00000A"/>
          <w:u w:val="single"/>
          <w:lang w:val="en-IN" w:eastAsia="en-IN" w:bidi="ml-IN"/>
        </w:rPr>
      </w:pPr>
    </w:p>
    <w:p w14:paraId="5162270E" w14:textId="77777777" w:rsidR="00D65AE4" w:rsidRDefault="0013507C">
      <w:pPr>
        <w:spacing w:after="160" w:line="259" w:lineRule="auto"/>
        <w:rPr>
          <w:color w:val="00000A"/>
          <w:lang w:val="en-IN" w:eastAsia="en-IN" w:bidi="ml-IN"/>
        </w:rPr>
      </w:pPr>
      <w:r>
        <w:rPr>
          <w:color w:val="00000A"/>
          <w:lang w:val="en-IN" w:eastAsia="en-IN" w:bidi="ml-IN"/>
        </w:rPr>
        <w:t>Step 6: Before testing Docker, check the version installed using the following command:</w:t>
      </w:r>
    </w:p>
    <w:p w14:paraId="3D811C80" w14:textId="77777777" w:rsidR="00D65AE4" w:rsidRDefault="0013507C">
      <w:pPr>
        <w:spacing w:after="160" w:line="259" w:lineRule="auto"/>
        <w:rPr>
          <w:b/>
          <w:color w:val="00000A"/>
          <w:u w:val="single"/>
          <w:lang w:val="en-IN" w:eastAsia="en-IN" w:bidi="ml-IN"/>
        </w:rPr>
      </w:pPr>
      <w:r>
        <w:rPr>
          <w:b/>
          <w:color w:val="00000A"/>
          <w:lang w:val="en-IN" w:eastAsia="en-IN" w:bidi="ml-IN"/>
        </w:rPr>
        <w:t>$ docker --version</w:t>
      </w:r>
    </w:p>
    <w:p w14:paraId="1D2F413B" w14:textId="77777777" w:rsidR="00D65AE4" w:rsidRDefault="0013507C">
      <w:pPr>
        <w:spacing w:after="160" w:line="259" w:lineRule="auto"/>
        <w:rPr>
          <w:b/>
          <w:color w:val="00000A"/>
          <w:u w:val="single"/>
          <w:lang w:val="en-IN" w:eastAsia="en-IN" w:bidi="ml-IN"/>
        </w:rPr>
      </w:pPr>
      <w:r>
        <w:rPr>
          <w:noProof/>
        </w:rPr>
        <w:drawing>
          <wp:anchor distT="0" distB="0" distL="0" distR="0" simplePos="0" relativeHeight="251754496" behindDoc="0" locked="0" layoutInCell="1" allowOverlap="1" wp14:anchorId="11EEDEF3" wp14:editId="13EBDA3C">
            <wp:simplePos x="0" y="0"/>
            <wp:positionH relativeFrom="column">
              <wp:posOffset>114300</wp:posOffset>
            </wp:positionH>
            <wp:positionV relativeFrom="paragraph">
              <wp:posOffset>-40639</wp:posOffset>
            </wp:positionV>
            <wp:extent cx="4181475" cy="390525"/>
            <wp:effectExtent l="0" t="0" r="0" b="0"/>
            <wp:wrapSquare wrapText="bothSides"/>
            <wp:docPr id="2013535888" name="image1.png"/>
            <wp:cNvGraphicFramePr/>
            <a:graphic xmlns:a="http://schemas.openxmlformats.org/drawingml/2006/main">
              <a:graphicData uri="http://schemas.openxmlformats.org/drawingml/2006/picture">
                <pic:pic xmlns:pic="http://schemas.openxmlformats.org/drawingml/2006/picture">
                  <pic:nvPicPr>
                    <pic:cNvPr id="2013535888" name="image1.png"/>
                    <pic:cNvPicPr/>
                  </pic:nvPicPr>
                  <pic:blipFill>
                    <a:blip r:embed="rId224"/>
                    <a:stretch>
                      <a:fillRect/>
                    </a:stretch>
                  </pic:blipFill>
                  <pic:spPr>
                    <a:xfrm>
                      <a:off x="0" y="0"/>
                      <a:ext cx="4181475" cy="390525"/>
                    </a:xfrm>
                    <a:prstGeom prst="rect">
                      <a:avLst/>
                    </a:prstGeom>
                  </pic:spPr>
                </pic:pic>
              </a:graphicData>
            </a:graphic>
          </wp:anchor>
        </w:drawing>
      </w:r>
    </w:p>
    <w:p w14:paraId="38E62909" w14:textId="77777777" w:rsidR="00D65AE4" w:rsidRDefault="00D65AE4">
      <w:pPr>
        <w:spacing w:after="160" w:line="259" w:lineRule="auto"/>
        <w:rPr>
          <w:b/>
          <w:color w:val="00000A"/>
          <w:u w:val="single"/>
          <w:lang w:val="en-IN" w:eastAsia="en-IN" w:bidi="ml-IN"/>
        </w:rPr>
      </w:pPr>
    </w:p>
    <w:p w14:paraId="70C10560" w14:textId="77777777" w:rsidR="00D65AE4" w:rsidRDefault="0013507C">
      <w:pPr>
        <w:pBdr>
          <w:top w:val="nil"/>
          <w:left w:val="nil"/>
          <w:bottom w:val="nil"/>
          <w:right w:val="nil"/>
          <w:between w:val="nil"/>
        </w:pBdr>
        <w:spacing w:after="140" w:line="276" w:lineRule="auto"/>
        <w:rPr>
          <w:color w:val="00000A"/>
          <w:lang w:val="en-IN" w:eastAsia="en-IN" w:bidi="ml-IN"/>
        </w:rPr>
      </w:pPr>
      <w:r>
        <w:rPr>
          <w:color w:val="00000A"/>
          <w:lang w:val="en-IN" w:eastAsia="en-IN" w:bidi="ml-IN"/>
        </w:rPr>
        <w:t>Step 7: Pull an image from the Docker hub using the following command:</w:t>
      </w:r>
    </w:p>
    <w:p w14:paraId="37F81C2D" w14:textId="77777777" w:rsidR="00D65AE4" w:rsidRDefault="0013507C">
      <w:pPr>
        <w:pBdr>
          <w:top w:val="nil"/>
          <w:left w:val="nil"/>
          <w:bottom w:val="nil"/>
          <w:right w:val="nil"/>
          <w:between w:val="nil"/>
        </w:pBdr>
        <w:spacing w:after="140" w:line="276" w:lineRule="auto"/>
        <w:rPr>
          <w:b/>
          <w:color w:val="00000A"/>
          <w:u w:val="single"/>
          <w:lang w:val="en-IN" w:eastAsia="en-IN" w:bidi="ml-IN"/>
        </w:rPr>
      </w:pPr>
      <w:r>
        <w:rPr>
          <w:b/>
          <w:color w:val="00000A"/>
          <w:lang w:val="en-IN" w:eastAsia="en-IN" w:bidi="ml-IN"/>
        </w:rPr>
        <w:t xml:space="preserve">$ </w:t>
      </w:r>
      <w:proofErr w:type="spellStart"/>
      <w:r>
        <w:rPr>
          <w:b/>
          <w:color w:val="00000A"/>
          <w:lang w:val="en-IN" w:eastAsia="en-IN" w:bidi="ml-IN"/>
        </w:rPr>
        <w:t>sudo</w:t>
      </w:r>
      <w:proofErr w:type="spellEnd"/>
      <w:r>
        <w:rPr>
          <w:b/>
          <w:color w:val="00000A"/>
          <w:lang w:val="en-IN" w:eastAsia="en-IN" w:bidi="ml-IN"/>
        </w:rPr>
        <w:t xml:space="preserve"> docker run hello-world</w:t>
      </w:r>
    </w:p>
    <w:p w14:paraId="445DBE31" w14:textId="77777777" w:rsidR="00D65AE4" w:rsidRDefault="0013507C">
      <w:pPr>
        <w:pBdr>
          <w:top w:val="nil"/>
          <w:left w:val="nil"/>
          <w:bottom w:val="nil"/>
          <w:right w:val="nil"/>
          <w:between w:val="nil"/>
        </w:pBdr>
        <w:spacing w:after="140" w:line="276" w:lineRule="auto"/>
        <w:rPr>
          <w:color w:val="00000A"/>
          <w:lang w:val="en-IN" w:eastAsia="en-IN" w:bidi="ml-IN"/>
        </w:rPr>
      </w:pPr>
      <w:r>
        <w:rPr>
          <w:color w:val="00000A"/>
          <w:lang w:val="en-IN" w:eastAsia="en-IN" w:bidi="ml-IN"/>
        </w:rPr>
        <w:br/>
      </w:r>
      <w:r>
        <w:rPr>
          <w:noProof/>
        </w:rPr>
        <w:drawing>
          <wp:anchor distT="0" distB="0" distL="0" distR="0" simplePos="0" relativeHeight="251755520" behindDoc="0" locked="0" layoutInCell="1" allowOverlap="1" wp14:anchorId="5A1FEDFC" wp14:editId="15F9D39C">
            <wp:simplePos x="0" y="0"/>
            <wp:positionH relativeFrom="column">
              <wp:posOffset>0</wp:posOffset>
            </wp:positionH>
            <wp:positionV relativeFrom="paragraph">
              <wp:posOffset>635</wp:posOffset>
            </wp:positionV>
            <wp:extent cx="6391275" cy="4318000"/>
            <wp:effectExtent l="0" t="0" r="0" b="0"/>
            <wp:wrapSquare wrapText="bothSides"/>
            <wp:docPr id="278339544" name="image10.png"/>
            <wp:cNvGraphicFramePr/>
            <a:graphic xmlns:a="http://schemas.openxmlformats.org/drawingml/2006/main">
              <a:graphicData uri="http://schemas.openxmlformats.org/drawingml/2006/picture">
                <pic:pic xmlns:pic="http://schemas.openxmlformats.org/drawingml/2006/picture">
                  <pic:nvPicPr>
                    <pic:cNvPr id="278339544" name="image10.png"/>
                    <pic:cNvPicPr/>
                  </pic:nvPicPr>
                  <pic:blipFill>
                    <a:blip r:embed="rId225"/>
                    <a:stretch>
                      <a:fillRect/>
                    </a:stretch>
                  </pic:blipFill>
                  <pic:spPr>
                    <a:xfrm>
                      <a:off x="0" y="0"/>
                      <a:ext cx="6391275" cy="4318000"/>
                    </a:xfrm>
                    <a:prstGeom prst="rect">
                      <a:avLst/>
                    </a:prstGeom>
                  </pic:spPr>
                </pic:pic>
              </a:graphicData>
            </a:graphic>
          </wp:anchor>
        </w:drawing>
      </w:r>
    </w:p>
    <w:p w14:paraId="5B564174" w14:textId="77777777" w:rsidR="00D65AE4" w:rsidRDefault="0013507C">
      <w:pPr>
        <w:spacing w:after="160" w:line="259" w:lineRule="auto"/>
        <w:rPr>
          <w:color w:val="00000A"/>
          <w:lang w:val="en-IN" w:eastAsia="en-IN" w:bidi="ml-IN"/>
        </w:rPr>
      </w:pPr>
      <w:r>
        <w:rPr>
          <w:color w:val="00000A"/>
          <w:lang w:val="en-IN" w:eastAsia="en-IN" w:bidi="ml-IN"/>
        </w:rPr>
        <w:t>Step 8: Check if the docker image has been pulled and is present in your system using the following command:</w:t>
      </w:r>
    </w:p>
    <w:p w14:paraId="1719EF50" w14:textId="77777777" w:rsidR="00D65AE4" w:rsidRDefault="0013507C">
      <w:pPr>
        <w:spacing w:after="160" w:line="259" w:lineRule="auto"/>
        <w:rPr>
          <w:color w:val="00000A"/>
          <w:lang w:val="en-IN" w:eastAsia="en-IN" w:bidi="ml-IN"/>
        </w:rPr>
      </w:pPr>
      <w:r>
        <w:rPr>
          <w:b/>
          <w:color w:val="00000A"/>
          <w:lang w:val="en-IN" w:eastAsia="en-IN" w:bidi="ml-IN"/>
        </w:rPr>
        <w:t xml:space="preserve">$ </w:t>
      </w:r>
      <w:proofErr w:type="spellStart"/>
      <w:r>
        <w:rPr>
          <w:b/>
          <w:color w:val="00000A"/>
          <w:lang w:val="en-IN" w:eastAsia="en-IN" w:bidi="ml-IN"/>
        </w:rPr>
        <w:t>sudo</w:t>
      </w:r>
      <w:proofErr w:type="spellEnd"/>
      <w:r>
        <w:rPr>
          <w:b/>
          <w:color w:val="00000A"/>
          <w:lang w:val="en-IN" w:eastAsia="en-IN" w:bidi="ml-IN"/>
        </w:rPr>
        <w:t xml:space="preserve"> docker images</w:t>
      </w:r>
    </w:p>
    <w:p w14:paraId="58FE8051" w14:textId="77777777" w:rsidR="00D65AE4" w:rsidRDefault="0013507C">
      <w:pPr>
        <w:spacing w:after="160" w:line="259" w:lineRule="auto"/>
        <w:rPr>
          <w:b/>
          <w:color w:val="00000A"/>
          <w:u w:val="single"/>
          <w:lang w:val="en-IN" w:eastAsia="en-IN" w:bidi="ml-IN"/>
        </w:rPr>
      </w:pPr>
      <w:r>
        <w:rPr>
          <w:noProof/>
        </w:rPr>
        <w:drawing>
          <wp:anchor distT="0" distB="0" distL="0" distR="0" simplePos="0" relativeHeight="251756544" behindDoc="0" locked="0" layoutInCell="1" allowOverlap="1" wp14:anchorId="2C37D333" wp14:editId="74AE28F6">
            <wp:simplePos x="0" y="0"/>
            <wp:positionH relativeFrom="column">
              <wp:posOffset>0</wp:posOffset>
            </wp:positionH>
            <wp:positionV relativeFrom="paragraph">
              <wp:posOffset>635</wp:posOffset>
            </wp:positionV>
            <wp:extent cx="6391275" cy="414020"/>
            <wp:effectExtent l="0" t="0" r="0" b="0"/>
            <wp:wrapSquare wrapText="bothSides"/>
            <wp:docPr id="1253085504" name="image3.png"/>
            <wp:cNvGraphicFramePr/>
            <a:graphic xmlns:a="http://schemas.openxmlformats.org/drawingml/2006/main">
              <a:graphicData uri="http://schemas.openxmlformats.org/drawingml/2006/picture">
                <pic:pic xmlns:pic="http://schemas.openxmlformats.org/drawingml/2006/picture">
                  <pic:nvPicPr>
                    <pic:cNvPr id="1253085504" name="image3.png"/>
                    <pic:cNvPicPr/>
                  </pic:nvPicPr>
                  <pic:blipFill>
                    <a:blip r:embed="rId226"/>
                    <a:stretch>
                      <a:fillRect/>
                    </a:stretch>
                  </pic:blipFill>
                  <pic:spPr>
                    <a:xfrm>
                      <a:off x="0" y="0"/>
                      <a:ext cx="6391275" cy="414020"/>
                    </a:xfrm>
                    <a:prstGeom prst="rect">
                      <a:avLst/>
                    </a:prstGeom>
                  </pic:spPr>
                </pic:pic>
              </a:graphicData>
            </a:graphic>
          </wp:anchor>
        </w:drawing>
      </w:r>
    </w:p>
    <w:p w14:paraId="368D7C5E" w14:textId="77777777" w:rsidR="00D65AE4" w:rsidRDefault="00D65AE4">
      <w:pPr>
        <w:pBdr>
          <w:top w:val="nil"/>
          <w:left w:val="nil"/>
          <w:bottom w:val="nil"/>
          <w:right w:val="nil"/>
          <w:between w:val="nil"/>
        </w:pBdr>
        <w:spacing w:after="140" w:line="276" w:lineRule="auto"/>
        <w:rPr>
          <w:b/>
          <w:color w:val="00000A"/>
          <w:u w:val="single"/>
          <w:lang w:val="en-IN" w:eastAsia="en-IN" w:bidi="ml-IN"/>
        </w:rPr>
      </w:pPr>
    </w:p>
    <w:p w14:paraId="6CE8ECED" w14:textId="77777777" w:rsidR="00D65AE4" w:rsidRDefault="0013507C">
      <w:pPr>
        <w:spacing w:after="160" w:line="259" w:lineRule="auto"/>
        <w:rPr>
          <w:color w:val="00000A"/>
          <w:lang w:val="en-IN" w:eastAsia="en-IN" w:bidi="ml-IN"/>
        </w:rPr>
      </w:pPr>
      <w:r>
        <w:rPr>
          <w:color w:val="00000A"/>
          <w:lang w:val="en-IN" w:eastAsia="en-IN" w:bidi="ml-IN"/>
        </w:rPr>
        <w:t>Step 9: To display all the containers pulled, use the following command:</w:t>
      </w:r>
    </w:p>
    <w:p w14:paraId="3ED62494" w14:textId="77777777" w:rsidR="00D65AE4" w:rsidRDefault="0013507C">
      <w:pPr>
        <w:spacing w:after="160" w:line="259" w:lineRule="auto"/>
        <w:rPr>
          <w:b/>
          <w:color w:val="00000A"/>
          <w:u w:val="single"/>
          <w:lang w:val="en-IN" w:eastAsia="en-IN" w:bidi="ml-IN"/>
        </w:rPr>
      </w:pPr>
      <w:r>
        <w:rPr>
          <w:b/>
          <w:color w:val="00000A"/>
          <w:lang w:val="en-IN" w:eastAsia="en-IN" w:bidi="ml-IN"/>
        </w:rPr>
        <w:t xml:space="preserve"> $ </w:t>
      </w:r>
      <w:proofErr w:type="spellStart"/>
      <w:r>
        <w:rPr>
          <w:b/>
          <w:color w:val="00000A"/>
          <w:lang w:val="en-IN" w:eastAsia="en-IN" w:bidi="ml-IN"/>
        </w:rPr>
        <w:t>sudo</w:t>
      </w:r>
      <w:proofErr w:type="spellEnd"/>
      <w:r>
        <w:rPr>
          <w:b/>
          <w:color w:val="00000A"/>
          <w:lang w:val="en-IN" w:eastAsia="en-IN" w:bidi="ml-IN"/>
        </w:rPr>
        <w:t xml:space="preserve"> docker </w:t>
      </w:r>
      <w:proofErr w:type="spellStart"/>
      <w:r>
        <w:rPr>
          <w:b/>
          <w:color w:val="00000A"/>
          <w:lang w:val="en-IN" w:eastAsia="en-IN" w:bidi="ml-IN"/>
        </w:rPr>
        <w:t>ps</w:t>
      </w:r>
      <w:proofErr w:type="spellEnd"/>
      <w:r>
        <w:rPr>
          <w:b/>
          <w:color w:val="00000A"/>
          <w:lang w:val="en-IN" w:eastAsia="en-IN" w:bidi="ml-IN"/>
        </w:rPr>
        <w:t xml:space="preserve"> -a</w:t>
      </w:r>
    </w:p>
    <w:p w14:paraId="38460B92" w14:textId="77777777" w:rsidR="00D65AE4" w:rsidRDefault="0013507C">
      <w:pPr>
        <w:spacing w:after="160" w:line="259" w:lineRule="auto"/>
        <w:rPr>
          <w:b/>
          <w:color w:val="00000A"/>
          <w:u w:val="single"/>
          <w:lang w:val="en-IN" w:eastAsia="en-IN" w:bidi="ml-IN"/>
        </w:rPr>
      </w:pPr>
      <w:r>
        <w:rPr>
          <w:noProof/>
        </w:rPr>
        <w:lastRenderedPageBreak/>
        <w:drawing>
          <wp:anchor distT="0" distB="0" distL="0" distR="0" simplePos="0" relativeHeight="251757568" behindDoc="0" locked="0" layoutInCell="1" allowOverlap="1" wp14:anchorId="5866529D" wp14:editId="687C2494">
            <wp:simplePos x="0" y="0"/>
            <wp:positionH relativeFrom="column">
              <wp:posOffset>-64134</wp:posOffset>
            </wp:positionH>
            <wp:positionV relativeFrom="paragraph">
              <wp:posOffset>139700</wp:posOffset>
            </wp:positionV>
            <wp:extent cx="6465570" cy="387350"/>
            <wp:effectExtent l="0" t="0" r="0" b="0"/>
            <wp:wrapSquare wrapText="bothSides"/>
            <wp:docPr id="1744002914" name="image8.png"/>
            <wp:cNvGraphicFramePr/>
            <a:graphic xmlns:a="http://schemas.openxmlformats.org/drawingml/2006/main">
              <a:graphicData uri="http://schemas.openxmlformats.org/drawingml/2006/picture">
                <pic:pic xmlns:pic="http://schemas.openxmlformats.org/drawingml/2006/picture">
                  <pic:nvPicPr>
                    <pic:cNvPr id="1744002914" name="image8.png"/>
                    <pic:cNvPicPr/>
                  </pic:nvPicPr>
                  <pic:blipFill>
                    <a:blip r:embed="rId227"/>
                    <a:stretch>
                      <a:fillRect/>
                    </a:stretch>
                  </pic:blipFill>
                  <pic:spPr>
                    <a:xfrm>
                      <a:off x="0" y="0"/>
                      <a:ext cx="6465570" cy="387350"/>
                    </a:xfrm>
                    <a:prstGeom prst="rect">
                      <a:avLst/>
                    </a:prstGeom>
                  </pic:spPr>
                </pic:pic>
              </a:graphicData>
            </a:graphic>
          </wp:anchor>
        </w:drawing>
      </w:r>
    </w:p>
    <w:p w14:paraId="7236B6A7" w14:textId="77777777" w:rsidR="00D65AE4" w:rsidRDefault="0013507C">
      <w:pPr>
        <w:spacing w:after="160" w:line="259" w:lineRule="auto"/>
        <w:rPr>
          <w:color w:val="00000A"/>
          <w:lang w:val="en-IN" w:eastAsia="en-IN" w:bidi="ml-IN"/>
        </w:rPr>
      </w:pPr>
      <w:r>
        <w:rPr>
          <w:color w:val="00000A"/>
          <w:lang w:val="en-IN" w:eastAsia="en-IN" w:bidi="ml-IN"/>
        </w:rPr>
        <w:t>Step 10: To check for containers in a running state, use the following command:</w:t>
      </w:r>
    </w:p>
    <w:p w14:paraId="380A23F9" w14:textId="77777777" w:rsidR="00D65AE4" w:rsidRDefault="0013507C">
      <w:pPr>
        <w:spacing w:after="160" w:line="259" w:lineRule="auto"/>
        <w:rPr>
          <w:b/>
          <w:color w:val="00000A"/>
          <w:u w:val="single"/>
          <w:lang w:val="en-IN" w:eastAsia="en-IN" w:bidi="ml-IN"/>
        </w:rPr>
      </w:pPr>
      <w:r>
        <w:rPr>
          <w:b/>
          <w:color w:val="00000A"/>
          <w:lang w:val="en-IN" w:eastAsia="en-IN" w:bidi="ml-IN"/>
        </w:rPr>
        <w:t xml:space="preserve">  $ </w:t>
      </w:r>
      <w:proofErr w:type="spellStart"/>
      <w:r>
        <w:rPr>
          <w:b/>
          <w:color w:val="00000A"/>
          <w:lang w:val="en-IN" w:eastAsia="en-IN" w:bidi="ml-IN"/>
        </w:rPr>
        <w:t>sudo</w:t>
      </w:r>
      <w:proofErr w:type="spellEnd"/>
      <w:r>
        <w:rPr>
          <w:b/>
          <w:color w:val="00000A"/>
          <w:lang w:val="en-IN" w:eastAsia="en-IN" w:bidi="ml-IN"/>
        </w:rPr>
        <w:t xml:space="preserve"> docker </w:t>
      </w:r>
      <w:proofErr w:type="spellStart"/>
      <w:r>
        <w:rPr>
          <w:b/>
          <w:color w:val="00000A"/>
          <w:lang w:val="en-IN" w:eastAsia="en-IN" w:bidi="ml-IN"/>
        </w:rPr>
        <w:t>ps</w:t>
      </w:r>
      <w:proofErr w:type="spellEnd"/>
    </w:p>
    <w:p w14:paraId="7812D24F" w14:textId="77777777" w:rsidR="00D65AE4" w:rsidRDefault="0013507C">
      <w:pPr>
        <w:spacing w:after="160" w:line="259" w:lineRule="auto"/>
        <w:rPr>
          <w:b/>
          <w:color w:val="00000A"/>
          <w:u w:val="single"/>
          <w:lang w:val="en-IN" w:eastAsia="en-IN" w:bidi="ml-IN"/>
        </w:rPr>
      </w:pPr>
      <w:r>
        <w:rPr>
          <w:noProof/>
        </w:rPr>
        <w:drawing>
          <wp:anchor distT="0" distB="0" distL="0" distR="0" simplePos="0" relativeHeight="251758592" behindDoc="0" locked="0" layoutInCell="1" allowOverlap="1" wp14:anchorId="7D942FE8" wp14:editId="38FED7EF">
            <wp:simplePos x="0" y="0"/>
            <wp:positionH relativeFrom="column">
              <wp:posOffset>-28574</wp:posOffset>
            </wp:positionH>
            <wp:positionV relativeFrom="paragraph">
              <wp:posOffset>-76199</wp:posOffset>
            </wp:positionV>
            <wp:extent cx="6391275" cy="564515"/>
            <wp:effectExtent l="0" t="0" r="0" b="0"/>
            <wp:wrapSquare wrapText="bothSides"/>
            <wp:docPr id="1201847216" name="image6.png"/>
            <wp:cNvGraphicFramePr/>
            <a:graphic xmlns:a="http://schemas.openxmlformats.org/drawingml/2006/main">
              <a:graphicData uri="http://schemas.openxmlformats.org/drawingml/2006/picture">
                <pic:pic xmlns:pic="http://schemas.openxmlformats.org/drawingml/2006/picture">
                  <pic:nvPicPr>
                    <pic:cNvPr id="1201847216" name="image6.png"/>
                    <pic:cNvPicPr/>
                  </pic:nvPicPr>
                  <pic:blipFill>
                    <a:blip r:embed="rId228"/>
                    <a:stretch>
                      <a:fillRect/>
                    </a:stretch>
                  </pic:blipFill>
                  <pic:spPr>
                    <a:xfrm>
                      <a:off x="0" y="0"/>
                      <a:ext cx="6391275" cy="564515"/>
                    </a:xfrm>
                    <a:prstGeom prst="rect">
                      <a:avLst/>
                    </a:prstGeom>
                  </pic:spPr>
                </pic:pic>
              </a:graphicData>
            </a:graphic>
          </wp:anchor>
        </w:drawing>
      </w:r>
    </w:p>
    <w:p w14:paraId="051B0C26" w14:textId="77777777" w:rsidR="00D65AE4" w:rsidRDefault="00D65AE4">
      <w:pPr>
        <w:spacing w:after="160" w:line="259" w:lineRule="auto"/>
        <w:rPr>
          <w:b/>
          <w:color w:val="00000A"/>
          <w:u w:val="single"/>
          <w:lang w:val="en-IN" w:eastAsia="en-IN" w:bidi="ml-IN"/>
        </w:rPr>
      </w:pPr>
    </w:p>
    <w:p w14:paraId="79ADD38F" w14:textId="77777777" w:rsidR="00D65AE4" w:rsidRDefault="0013507C">
      <w:pPr>
        <w:spacing w:line="276" w:lineRule="auto"/>
        <w:ind w:right="-450"/>
        <w:rPr>
          <w:color w:val="000000"/>
          <w:lang w:val="en-IN" w:eastAsia="en-IN" w:bidi="ml-IN"/>
        </w:rPr>
      </w:pPr>
      <w:r>
        <w:rPr>
          <w:color w:val="000000"/>
          <w:lang w:val="en-IN" w:eastAsia="en-IN" w:bidi="ml-IN"/>
        </w:rPr>
        <w:t xml:space="preserve"> step 11:</w:t>
      </w:r>
      <w:r>
        <w:rPr>
          <w:b/>
          <w:color w:val="000000"/>
          <w:lang w:val="en-IN" w:eastAsia="en-IN" w:bidi="ml-IN"/>
        </w:rPr>
        <w:t xml:space="preserve"> </w:t>
      </w:r>
      <w:proofErr w:type="spellStart"/>
      <w:r>
        <w:rPr>
          <w:b/>
          <w:color w:val="000000"/>
          <w:lang w:val="en-IN" w:eastAsia="en-IN" w:bidi="ml-IN"/>
        </w:rPr>
        <w:t>sudo</w:t>
      </w:r>
      <w:proofErr w:type="spellEnd"/>
      <w:r>
        <w:rPr>
          <w:b/>
          <w:color w:val="000000"/>
          <w:lang w:val="en-IN" w:eastAsia="en-IN" w:bidi="ml-IN"/>
        </w:rPr>
        <w:t xml:space="preserve"> docker run -</w:t>
      </w:r>
      <w:proofErr w:type="spellStart"/>
      <w:r>
        <w:rPr>
          <w:b/>
          <w:color w:val="000000"/>
          <w:lang w:val="en-IN" w:eastAsia="en-IN" w:bidi="ml-IN"/>
        </w:rPr>
        <w:t>dit</w:t>
      </w:r>
      <w:proofErr w:type="spellEnd"/>
      <w:r>
        <w:rPr>
          <w:b/>
          <w:color w:val="000000"/>
          <w:lang w:val="en-IN" w:eastAsia="en-IN" w:bidi="ml-IN"/>
        </w:rPr>
        <w:t xml:space="preserve"> --name </w:t>
      </w:r>
      <w:proofErr w:type="spellStart"/>
      <w:r>
        <w:rPr>
          <w:b/>
          <w:color w:val="000000"/>
          <w:lang w:val="en-IN" w:eastAsia="en-IN" w:bidi="ml-IN"/>
        </w:rPr>
        <w:t>tecmint</w:t>
      </w:r>
      <w:proofErr w:type="spellEnd"/>
      <w:r>
        <w:rPr>
          <w:b/>
          <w:color w:val="000000"/>
          <w:lang w:val="en-IN" w:eastAsia="en-IN" w:bidi="ml-IN"/>
        </w:rPr>
        <w:t xml:space="preserve">-web -p 8080:80 -v  </w:t>
      </w:r>
      <w:r>
        <w:rPr>
          <w:color w:val="000000"/>
          <w:lang w:val="en-IN" w:eastAsia="en-IN" w:bidi="ml-IN"/>
        </w:rPr>
        <w:t>/home/user/website/:/</w:t>
      </w:r>
      <w:proofErr w:type="spellStart"/>
      <w:r>
        <w:rPr>
          <w:color w:val="000000"/>
          <w:lang w:val="en-IN" w:eastAsia="en-IN" w:bidi="ml-IN"/>
        </w:rPr>
        <w:t>usr</w:t>
      </w:r>
      <w:proofErr w:type="spellEnd"/>
      <w:r>
        <w:rPr>
          <w:color w:val="000000"/>
          <w:lang w:val="en-IN" w:eastAsia="en-IN" w:bidi="ml-IN"/>
        </w:rPr>
        <w:t>/local/apache2/</w:t>
      </w:r>
      <w:proofErr w:type="spellStart"/>
      <w:r>
        <w:rPr>
          <w:color w:val="000000"/>
          <w:lang w:val="en-IN" w:eastAsia="en-IN" w:bidi="ml-IN"/>
        </w:rPr>
        <w:t>htdocs</w:t>
      </w:r>
      <w:proofErr w:type="spellEnd"/>
      <w:r>
        <w:rPr>
          <w:color w:val="000000"/>
          <w:lang w:val="en-IN" w:eastAsia="en-IN" w:bidi="ml-IN"/>
        </w:rPr>
        <w:t>/ httpd:2.4</w:t>
      </w:r>
    </w:p>
    <w:p w14:paraId="1C9A1946" w14:textId="77777777" w:rsidR="00D65AE4" w:rsidRDefault="00D65AE4">
      <w:pPr>
        <w:spacing w:line="276" w:lineRule="auto"/>
        <w:ind w:right="-450"/>
        <w:rPr>
          <w:color w:val="000000"/>
          <w:lang w:val="en-IN" w:eastAsia="en-IN" w:bidi="ml-IN"/>
        </w:rPr>
      </w:pPr>
    </w:p>
    <w:p w14:paraId="5EC863E0" w14:textId="77777777" w:rsidR="00D65AE4" w:rsidRDefault="0013507C">
      <w:pPr>
        <w:spacing w:line="276" w:lineRule="auto"/>
        <w:ind w:right="-450"/>
        <w:rPr>
          <w:color w:val="000000"/>
          <w:lang w:val="en-IN" w:eastAsia="en-IN" w:bidi="ml-IN"/>
        </w:rPr>
      </w:pPr>
      <w:r>
        <w:rPr>
          <w:noProof/>
          <w:color w:val="000000"/>
        </w:rPr>
        <w:drawing>
          <wp:inline distT="114300" distB="114300" distL="114300" distR="114300" wp14:anchorId="23AEC105" wp14:editId="022FA474">
            <wp:extent cx="6276975" cy="1832538"/>
            <wp:effectExtent l="0" t="0" r="0" b="0"/>
            <wp:docPr id="932477110" name="image15.png"/>
            <wp:cNvGraphicFramePr/>
            <a:graphic xmlns:a="http://schemas.openxmlformats.org/drawingml/2006/main">
              <a:graphicData uri="http://schemas.openxmlformats.org/drawingml/2006/picture">
                <pic:pic xmlns:pic="http://schemas.openxmlformats.org/drawingml/2006/picture">
                  <pic:nvPicPr>
                    <pic:cNvPr id="932477110" name="image15.png"/>
                    <pic:cNvPicPr/>
                  </pic:nvPicPr>
                  <pic:blipFill>
                    <a:blip r:embed="rId229"/>
                    <a:srcRect l="4530" t="45860" r="14186" b="28120"/>
                    <a:stretch>
                      <a:fillRect/>
                    </a:stretch>
                  </pic:blipFill>
                  <pic:spPr>
                    <a:xfrm>
                      <a:off x="0" y="0"/>
                      <a:ext cx="6276975" cy="1832538"/>
                    </a:xfrm>
                    <a:prstGeom prst="rect">
                      <a:avLst/>
                    </a:prstGeom>
                  </pic:spPr>
                </pic:pic>
              </a:graphicData>
            </a:graphic>
          </wp:inline>
        </w:drawing>
      </w:r>
    </w:p>
    <w:p w14:paraId="48AC7339" w14:textId="77777777" w:rsidR="00D65AE4" w:rsidRDefault="00D65AE4">
      <w:pPr>
        <w:spacing w:line="276" w:lineRule="auto"/>
        <w:ind w:right="-450"/>
        <w:rPr>
          <w:color w:val="000000"/>
          <w:lang w:val="en-IN" w:eastAsia="en-IN" w:bidi="ml-IN"/>
        </w:rPr>
      </w:pPr>
    </w:p>
    <w:p w14:paraId="1ACD2C4C" w14:textId="77777777" w:rsidR="00D65AE4" w:rsidRDefault="0013507C">
      <w:pPr>
        <w:spacing w:line="276" w:lineRule="auto"/>
        <w:ind w:right="-450"/>
        <w:rPr>
          <w:b/>
          <w:color w:val="000000"/>
          <w:lang w:val="en-IN" w:eastAsia="en-IN" w:bidi="ml-IN"/>
        </w:rPr>
      </w:pPr>
      <w:r>
        <w:rPr>
          <w:color w:val="000000"/>
          <w:lang w:val="en-IN" w:eastAsia="en-IN" w:bidi="ml-IN"/>
        </w:rPr>
        <w:t xml:space="preserve">step 12:  </w:t>
      </w:r>
      <w:r>
        <w:rPr>
          <w:b/>
          <w:color w:val="000000"/>
          <w:lang w:val="en-IN" w:eastAsia="en-IN" w:bidi="ml-IN"/>
        </w:rPr>
        <w:t xml:space="preserve">$ </w:t>
      </w:r>
      <w:proofErr w:type="spellStart"/>
      <w:r>
        <w:rPr>
          <w:b/>
          <w:color w:val="000000"/>
          <w:lang w:val="en-IN" w:eastAsia="en-IN" w:bidi="ml-IN"/>
        </w:rPr>
        <w:t>sudo</w:t>
      </w:r>
      <w:proofErr w:type="spellEnd"/>
      <w:r>
        <w:rPr>
          <w:b/>
          <w:color w:val="000000"/>
          <w:lang w:val="en-IN" w:eastAsia="en-IN" w:bidi="ml-IN"/>
        </w:rPr>
        <w:t xml:space="preserve"> docker </w:t>
      </w:r>
      <w:proofErr w:type="spellStart"/>
      <w:r>
        <w:rPr>
          <w:b/>
          <w:color w:val="000000"/>
          <w:lang w:val="en-IN" w:eastAsia="en-IN" w:bidi="ml-IN"/>
        </w:rPr>
        <w:t>ps</w:t>
      </w:r>
      <w:proofErr w:type="spellEnd"/>
    </w:p>
    <w:p w14:paraId="4C292A3D" w14:textId="77777777" w:rsidR="00D65AE4" w:rsidRDefault="00D65AE4">
      <w:pPr>
        <w:spacing w:line="276" w:lineRule="auto"/>
        <w:ind w:right="-450"/>
        <w:rPr>
          <w:color w:val="000000"/>
          <w:lang w:val="en-IN" w:eastAsia="en-IN" w:bidi="ml-IN"/>
        </w:rPr>
      </w:pPr>
    </w:p>
    <w:p w14:paraId="62463CB3" w14:textId="77777777" w:rsidR="00D65AE4" w:rsidRDefault="0013507C">
      <w:pPr>
        <w:spacing w:line="276" w:lineRule="auto"/>
        <w:ind w:right="-450"/>
        <w:rPr>
          <w:color w:val="000000"/>
          <w:lang w:val="en-IN" w:eastAsia="en-IN" w:bidi="ml-IN"/>
        </w:rPr>
      </w:pPr>
      <w:r>
        <w:rPr>
          <w:noProof/>
          <w:color w:val="000000"/>
        </w:rPr>
        <w:drawing>
          <wp:inline distT="114300" distB="114300" distL="114300" distR="114300" wp14:anchorId="78C49C20" wp14:editId="29A67B5A">
            <wp:extent cx="6361748" cy="1200150"/>
            <wp:effectExtent l="0" t="0" r="0" b="0"/>
            <wp:docPr id="739074608" name="image16.png"/>
            <wp:cNvGraphicFramePr/>
            <a:graphic xmlns:a="http://schemas.openxmlformats.org/drawingml/2006/main">
              <a:graphicData uri="http://schemas.openxmlformats.org/drawingml/2006/picture">
                <pic:pic xmlns:pic="http://schemas.openxmlformats.org/drawingml/2006/picture">
                  <pic:nvPicPr>
                    <pic:cNvPr id="739074608" name="image16.png"/>
                    <pic:cNvPicPr/>
                  </pic:nvPicPr>
                  <pic:blipFill>
                    <a:blip r:embed="rId229"/>
                    <a:srcRect l="4828" t="71105" r="4408" b="16416"/>
                    <a:stretch>
                      <a:fillRect/>
                    </a:stretch>
                  </pic:blipFill>
                  <pic:spPr>
                    <a:xfrm>
                      <a:off x="0" y="0"/>
                      <a:ext cx="6361748" cy="1200150"/>
                    </a:xfrm>
                    <a:prstGeom prst="rect">
                      <a:avLst/>
                    </a:prstGeom>
                  </pic:spPr>
                </pic:pic>
              </a:graphicData>
            </a:graphic>
          </wp:inline>
        </w:drawing>
      </w:r>
    </w:p>
    <w:p w14:paraId="3B93975D" w14:textId="77777777" w:rsidR="00D65AE4" w:rsidRDefault="00D65AE4">
      <w:pPr>
        <w:spacing w:line="276" w:lineRule="auto"/>
        <w:ind w:right="-450"/>
        <w:rPr>
          <w:color w:val="000000"/>
          <w:lang w:val="en-IN" w:eastAsia="en-IN" w:bidi="ml-IN"/>
        </w:rPr>
      </w:pPr>
    </w:p>
    <w:p w14:paraId="282299B0" w14:textId="77777777" w:rsidR="00D65AE4" w:rsidRDefault="00D65AE4">
      <w:pPr>
        <w:spacing w:line="276" w:lineRule="auto"/>
        <w:ind w:right="-450"/>
        <w:rPr>
          <w:color w:val="000000"/>
          <w:lang w:val="en-IN" w:eastAsia="en-IN" w:bidi="ml-IN"/>
        </w:rPr>
      </w:pPr>
    </w:p>
    <w:p w14:paraId="526EB2AD" w14:textId="77777777" w:rsidR="00D65AE4" w:rsidRDefault="0013507C">
      <w:pPr>
        <w:spacing w:after="140" w:line="276" w:lineRule="auto"/>
        <w:rPr>
          <w:b/>
          <w:color w:val="000000"/>
          <w:lang w:val="en-IN" w:eastAsia="en-IN" w:bidi="ml-IN"/>
        </w:rPr>
      </w:pPr>
      <w:r>
        <w:rPr>
          <w:color w:val="000000"/>
          <w:lang w:val="en-IN" w:eastAsia="en-IN" w:bidi="ml-IN"/>
        </w:rPr>
        <w:t xml:space="preserve">step 13 : </w:t>
      </w:r>
      <w:r>
        <w:rPr>
          <w:b/>
          <w:color w:val="000000"/>
          <w:lang w:val="en-IN" w:eastAsia="en-IN" w:bidi="ml-IN"/>
        </w:rPr>
        <w:t xml:space="preserve">$ </w:t>
      </w:r>
      <w:proofErr w:type="spellStart"/>
      <w:r>
        <w:rPr>
          <w:b/>
          <w:color w:val="000000"/>
          <w:lang w:val="en-IN" w:eastAsia="en-IN" w:bidi="ml-IN"/>
        </w:rPr>
        <w:t>sudo</w:t>
      </w:r>
      <w:proofErr w:type="spellEnd"/>
      <w:r>
        <w:rPr>
          <w:b/>
          <w:color w:val="000000"/>
          <w:lang w:val="en-IN" w:eastAsia="en-IN" w:bidi="ml-IN"/>
        </w:rPr>
        <w:t xml:space="preserve"> </w:t>
      </w:r>
      <w:proofErr w:type="spellStart"/>
      <w:r>
        <w:rPr>
          <w:b/>
          <w:color w:val="000000"/>
          <w:lang w:val="en-IN" w:eastAsia="en-IN" w:bidi="ml-IN"/>
        </w:rPr>
        <w:t>gedit</w:t>
      </w:r>
      <w:proofErr w:type="spellEnd"/>
      <w:r>
        <w:rPr>
          <w:b/>
          <w:color w:val="000000"/>
          <w:lang w:val="en-IN" w:eastAsia="en-IN" w:bidi="ml-IN"/>
        </w:rPr>
        <w:t xml:space="preserve">  /home/user/website/docker.html</w:t>
      </w:r>
    </w:p>
    <w:p w14:paraId="7BC98A75" w14:textId="77777777" w:rsidR="00D65AE4" w:rsidRDefault="0013507C">
      <w:pPr>
        <w:spacing w:after="140" w:line="276" w:lineRule="auto"/>
        <w:rPr>
          <w:color w:val="000000"/>
          <w:lang w:val="en-IN" w:eastAsia="en-IN" w:bidi="ml-IN"/>
        </w:rPr>
      </w:pPr>
      <w:r>
        <w:rPr>
          <w:noProof/>
          <w:color w:val="000000"/>
        </w:rPr>
        <w:drawing>
          <wp:inline distT="114300" distB="114300" distL="114300" distR="114300" wp14:anchorId="72D702AF" wp14:editId="3D8EEF5B">
            <wp:extent cx="6096000" cy="1487987"/>
            <wp:effectExtent l="0" t="0" r="0" b="0"/>
            <wp:docPr id="824319283" name="image13.png"/>
            <wp:cNvGraphicFramePr/>
            <a:graphic xmlns:a="http://schemas.openxmlformats.org/drawingml/2006/main">
              <a:graphicData uri="http://schemas.openxmlformats.org/drawingml/2006/picture">
                <pic:pic xmlns:pic="http://schemas.openxmlformats.org/drawingml/2006/picture">
                  <pic:nvPicPr>
                    <pic:cNvPr id="824319283" name="image13.png"/>
                    <pic:cNvPicPr/>
                  </pic:nvPicPr>
                  <pic:blipFill>
                    <a:blip r:embed="rId230"/>
                    <a:srcRect l="4679" t="7957" b="73814"/>
                    <a:stretch>
                      <a:fillRect/>
                    </a:stretch>
                  </pic:blipFill>
                  <pic:spPr>
                    <a:xfrm>
                      <a:off x="0" y="0"/>
                      <a:ext cx="6096000" cy="1487987"/>
                    </a:xfrm>
                    <a:prstGeom prst="rect">
                      <a:avLst/>
                    </a:prstGeom>
                  </pic:spPr>
                </pic:pic>
              </a:graphicData>
            </a:graphic>
          </wp:inline>
        </w:drawing>
      </w:r>
    </w:p>
    <w:p w14:paraId="7DD1B51E" w14:textId="77777777" w:rsidR="00D65AE4" w:rsidRDefault="00D65AE4">
      <w:pPr>
        <w:spacing w:after="140" w:line="276" w:lineRule="auto"/>
        <w:rPr>
          <w:color w:val="000000"/>
          <w:lang w:val="en-IN" w:eastAsia="en-IN" w:bidi="ml-IN"/>
        </w:rPr>
      </w:pPr>
    </w:p>
    <w:p w14:paraId="711E4199" w14:textId="77777777" w:rsidR="00D65AE4" w:rsidRDefault="0013507C">
      <w:pPr>
        <w:spacing w:after="140" w:line="276" w:lineRule="auto"/>
        <w:rPr>
          <w:b/>
          <w:color w:val="000000"/>
          <w:lang w:val="en-IN" w:eastAsia="en-IN" w:bidi="ml-IN"/>
        </w:rPr>
      </w:pPr>
      <w:r>
        <w:rPr>
          <w:color w:val="000000"/>
          <w:lang w:val="en-IN" w:eastAsia="en-IN" w:bidi="ml-IN"/>
        </w:rPr>
        <w:lastRenderedPageBreak/>
        <w:t xml:space="preserve"> step 14 :</w:t>
      </w:r>
      <w:r>
        <w:rPr>
          <w:b/>
          <w:color w:val="000000"/>
          <w:lang w:val="en-IN" w:eastAsia="en-IN" w:bidi="ml-IN"/>
        </w:rPr>
        <w:t xml:space="preserve"> $ </w:t>
      </w:r>
      <w:proofErr w:type="spellStart"/>
      <w:r>
        <w:rPr>
          <w:b/>
          <w:color w:val="000000"/>
          <w:lang w:val="en-IN" w:eastAsia="en-IN" w:bidi="ml-IN"/>
        </w:rPr>
        <w:t>sudo</w:t>
      </w:r>
      <w:proofErr w:type="spellEnd"/>
      <w:r>
        <w:rPr>
          <w:b/>
          <w:color w:val="000000"/>
          <w:lang w:val="en-IN" w:eastAsia="en-IN" w:bidi="ml-IN"/>
        </w:rPr>
        <w:t xml:space="preserve"> docker stop </w:t>
      </w:r>
      <w:proofErr w:type="spellStart"/>
      <w:r>
        <w:rPr>
          <w:b/>
          <w:color w:val="000000"/>
          <w:lang w:val="en-IN" w:eastAsia="en-IN" w:bidi="ml-IN"/>
        </w:rPr>
        <w:t>tecmint</w:t>
      </w:r>
      <w:proofErr w:type="spellEnd"/>
      <w:r>
        <w:rPr>
          <w:b/>
          <w:color w:val="000000"/>
          <w:lang w:val="en-IN" w:eastAsia="en-IN" w:bidi="ml-IN"/>
        </w:rPr>
        <w:t>-web</w:t>
      </w:r>
    </w:p>
    <w:p w14:paraId="30C7749B" w14:textId="77777777" w:rsidR="00D65AE4" w:rsidRDefault="0013507C">
      <w:pPr>
        <w:spacing w:after="140" w:line="276" w:lineRule="auto"/>
        <w:rPr>
          <w:color w:val="000000"/>
          <w:lang w:val="en-IN" w:eastAsia="en-IN" w:bidi="ml-IN"/>
        </w:rPr>
      </w:pPr>
      <w:r>
        <w:rPr>
          <w:noProof/>
          <w:color w:val="000000"/>
        </w:rPr>
        <w:drawing>
          <wp:inline distT="114300" distB="114300" distL="114300" distR="114300" wp14:anchorId="2F815299" wp14:editId="0F4A7793">
            <wp:extent cx="4686300" cy="594387"/>
            <wp:effectExtent l="0" t="0" r="0" b="0"/>
            <wp:docPr id="1642001689" name="image14.png"/>
            <wp:cNvGraphicFramePr/>
            <a:graphic xmlns:a="http://schemas.openxmlformats.org/drawingml/2006/main">
              <a:graphicData uri="http://schemas.openxmlformats.org/drawingml/2006/picture">
                <pic:pic xmlns:pic="http://schemas.openxmlformats.org/drawingml/2006/picture">
                  <pic:nvPicPr>
                    <pic:cNvPr id="1642001689" name="image14.png"/>
                    <pic:cNvPicPr/>
                  </pic:nvPicPr>
                  <pic:blipFill>
                    <a:blip r:embed="rId231"/>
                    <a:srcRect l="4679" t="71352" r="36281" b="23716"/>
                    <a:stretch>
                      <a:fillRect/>
                    </a:stretch>
                  </pic:blipFill>
                  <pic:spPr>
                    <a:xfrm>
                      <a:off x="0" y="0"/>
                      <a:ext cx="4686300" cy="594387"/>
                    </a:xfrm>
                    <a:prstGeom prst="rect">
                      <a:avLst/>
                    </a:prstGeom>
                  </pic:spPr>
                </pic:pic>
              </a:graphicData>
            </a:graphic>
          </wp:inline>
        </w:drawing>
      </w:r>
    </w:p>
    <w:p w14:paraId="6ED1390B" w14:textId="77777777" w:rsidR="00D65AE4" w:rsidRDefault="00D65AE4">
      <w:pPr>
        <w:spacing w:after="140" w:line="276" w:lineRule="auto"/>
        <w:rPr>
          <w:color w:val="000000"/>
          <w:lang w:val="en-IN" w:eastAsia="en-IN" w:bidi="ml-IN"/>
        </w:rPr>
      </w:pPr>
    </w:p>
    <w:p w14:paraId="6B8659EC" w14:textId="77777777" w:rsidR="00D65AE4" w:rsidRDefault="0013507C">
      <w:pPr>
        <w:spacing w:line="276" w:lineRule="auto"/>
        <w:rPr>
          <w:b/>
          <w:color w:val="000000"/>
          <w:lang w:val="en-IN" w:eastAsia="en-IN" w:bidi="ml-IN"/>
        </w:rPr>
      </w:pPr>
      <w:r>
        <w:rPr>
          <w:color w:val="000000"/>
          <w:lang w:val="en-IN" w:eastAsia="en-IN" w:bidi="ml-IN"/>
        </w:rPr>
        <w:t xml:space="preserve"> step 15: </w:t>
      </w:r>
      <w:r>
        <w:rPr>
          <w:b/>
          <w:color w:val="000000"/>
          <w:lang w:val="en-IN" w:eastAsia="en-IN" w:bidi="ml-IN"/>
        </w:rPr>
        <w:t xml:space="preserve"> $ </w:t>
      </w:r>
      <w:proofErr w:type="spellStart"/>
      <w:r>
        <w:rPr>
          <w:b/>
          <w:color w:val="000000"/>
          <w:lang w:val="en-IN" w:eastAsia="en-IN" w:bidi="ml-IN"/>
        </w:rPr>
        <w:t>sudo</w:t>
      </w:r>
      <w:proofErr w:type="spellEnd"/>
      <w:r>
        <w:rPr>
          <w:b/>
          <w:color w:val="000000"/>
          <w:lang w:val="en-IN" w:eastAsia="en-IN" w:bidi="ml-IN"/>
        </w:rPr>
        <w:t xml:space="preserve"> docker rm </w:t>
      </w:r>
      <w:proofErr w:type="spellStart"/>
      <w:r>
        <w:rPr>
          <w:b/>
          <w:color w:val="000000"/>
          <w:lang w:val="en-IN" w:eastAsia="en-IN" w:bidi="ml-IN"/>
        </w:rPr>
        <w:t>tecmint</w:t>
      </w:r>
      <w:proofErr w:type="spellEnd"/>
      <w:r>
        <w:rPr>
          <w:b/>
          <w:color w:val="000000"/>
          <w:lang w:val="en-IN" w:eastAsia="en-IN" w:bidi="ml-IN"/>
        </w:rPr>
        <w:t>-web</w:t>
      </w:r>
    </w:p>
    <w:p w14:paraId="1C34A78D" w14:textId="77777777" w:rsidR="00D65AE4" w:rsidRDefault="0013507C">
      <w:pPr>
        <w:spacing w:line="276" w:lineRule="auto"/>
        <w:rPr>
          <w:color w:val="000000"/>
          <w:lang w:val="en-IN" w:eastAsia="en-IN" w:bidi="ml-IN"/>
        </w:rPr>
      </w:pPr>
      <w:r>
        <w:rPr>
          <w:noProof/>
          <w:color w:val="000000"/>
        </w:rPr>
        <w:drawing>
          <wp:inline distT="114300" distB="114300" distL="114300" distR="114300" wp14:anchorId="36D9FA86" wp14:editId="636CC264">
            <wp:extent cx="3485198" cy="542925"/>
            <wp:effectExtent l="0" t="0" r="0" b="0"/>
            <wp:docPr id="408541794" name="image12.png"/>
            <wp:cNvGraphicFramePr/>
            <a:graphic xmlns:a="http://schemas.openxmlformats.org/drawingml/2006/main">
              <a:graphicData uri="http://schemas.openxmlformats.org/drawingml/2006/picture">
                <pic:pic xmlns:pic="http://schemas.openxmlformats.org/drawingml/2006/picture">
                  <pic:nvPicPr>
                    <pic:cNvPr id="408541794" name="image12.png"/>
                    <pic:cNvPicPr/>
                  </pic:nvPicPr>
                  <pic:blipFill>
                    <a:blip r:embed="rId231"/>
                    <a:srcRect l="4687" t="71778" r="63874" b="22896"/>
                    <a:stretch>
                      <a:fillRect/>
                    </a:stretch>
                  </pic:blipFill>
                  <pic:spPr>
                    <a:xfrm>
                      <a:off x="0" y="0"/>
                      <a:ext cx="3485198" cy="542925"/>
                    </a:xfrm>
                    <a:prstGeom prst="rect">
                      <a:avLst/>
                    </a:prstGeom>
                  </pic:spPr>
                </pic:pic>
              </a:graphicData>
            </a:graphic>
          </wp:inline>
        </w:drawing>
      </w:r>
    </w:p>
    <w:p w14:paraId="2B0C8698" w14:textId="77777777" w:rsidR="00D65AE4" w:rsidRDefault="00D65AE4">
      <w:pPr>
        <w:spacing w:line="276" w:lineRule="auto"/>
        <w:rPr>
          <w:color w:val="000000"/>
          <w:lang w:val="en-IN" w:eastAsia="en-IN" w:bidi="ml-IN"/>
        </w:rPr>
      </w:pPr>
    </w:p>
    <w:p w14:paraId="1A943BCE" w14:textId="77777777" w:rsidR="00D65AE4" w:rsidRDefault="0013507C">
      <w:pPr>
        <w:spacing w:line="276" w:lineRule="auto"/>
        <w:rPr>
          <w:b/>
          <w:color w:val="000000"/>
          <w:lang w:val="en-IN" w:eastAsia="en-IN" w:bidi="ml-IN"/>
        </w:rPr>
      </w:pPr>
      <w:r>
        <w:rPr>
          <w:color w:val="000000"/>
          <w:lang w:val="en-IN" w:eastAsia="en-IN" w:bidi="ml-IN"/>
        </w:rPr>
        <w:t>step 16:</w:t>
      </w:r>
      <w:r>
        <w:rPr>
          <w:b/>
          <w:color w:val="000000"/>
          <w:lang w:val="en-IN" w:eastAsia="en-IN" w:bidi="ml-IN"/>
        </w:rPr>
        <w:t xml:space="preserve"> $ </w:t>
      </w:r>
      <w:proofErr w:type="spellStart"/>
      <w:r>
        <w:rPr>
          <w:b/>
          <w:color w:val="000000"/>
          <w:lang w:val="en-IN" w:eastAsia="en-IN" w:bidi="ml-IN"/>
        </w:rPr>
        <w:t>sudo</w:t>
      </w:r>
      <w:proofErr w:type="spellEnd"/>
      <w:r>
        <w:rPr>
          <w:b/>
          <w:color w:val="000000"/>
          <w:lang w:val="en-IN" w:eastAsia="en-IN" w:bidi="ml-IN"/>
        </w:rPr>
        <w:t xml:space="preserve"> docker image remove httpd:2.4</w:t>
      </w:r>
    </w:p>
    <w:p w14:paraId="43C7055C" w14:textId="77777777" w:rsidR="00D65AE4" w:rsidRDefault="0013507C">
      <w:pPr>
        <w:spacing w:line="276" w:lineRule="auto"/>
        <w:rPr>
          <w:color w:val="000000"/>
          <w:lang w:val="en-IN" w:eastAsia="en-IN" w:bidi="ml-IN"/>
        </w:rPr>
      </w:pPr>
      <w:r>
        <w:rPr>
          <w:noProof/>
          <w:color w:val="000000"/>
        </w:rPr>
        <w:drawing>
          <wp:inline distT="114300" distB="114300" distL="114300" distR="114300" wp14:anchorId="5E6A5CC1" wp14:editId="31753D91">
            <wp:extent cx="5237798" cy="1390650"/>
            <wp:effectExtent l="0" t="0" r="0" b="0"/>
            <wp:docPr id="1842353229" name="image11.png"/>
            <wp:cNvGraphicFramePr/>
            <a:graphic xmlns:a="http://schemas.openxmlformats.org/drawingml/2006/main">
              <a:graphicData uri="http://schemas.openxmlformats.org/drawingml/2006/picture">
                <pic:pic xmlns:pic="http://schemas.openxmlformats.org/drawingml/2006/picture">
                  <pic:nvPicPr>
                    <pic:cNvPr id="1842353229" name="image11.png"/>
                    <pic:cNvPicPr/>
                  </pic:nvPicPr>
                  <pic:blipFill>
                    <a:blip r:embed="rId231"/>
                    <a:srcRect l="4828" t="76174" r="37323"/>
                    <a:stretch>
                      <a:fillRect/>
                    </a:stretch>
                  </pic:blipFill>
                  <pic:spPr>
                    <a:xfrm>
                      <a:off x="0" y="0"/>
                      <a:ext cx="5237798" cy="1390650"/>
                    </a:xfrm>
                    <a:prstGeom prst="rect">
                      <a:avLst/>
                    </a:prstGeom>
                  </pic:spPr>
                </pic:pic>
              </a:graphicData>
            </a:graphic>
          </wp:inline>
        </w:drawing>
      </w:r>
    </w:p>
    <w:p w14:paraId="452564C0" w14:textId="77777777" w:rsidR="00D65AE4" w:rsidRDefault="00D65AE4">
      <w:pPr>
        <w:spacing w:after="160" w:line="259" w:lineRule="auto"/>
        <w:rPr>
          <w:b/>
          <w:color w:val="00000A"/>
          <w:u w:val="single"/>
          <w:lang w:val="en-IN" w:eastAsia="en-IN" w:bidi="ml-IN"/>
        </w:rPr>
      </w:pPr>
    </w:p>
    <w:p w14:paraId="4696FAC8" w14:textId="77777777" w:rsidR="00D65AE4" w:rsidRDefault="00D65AE4">
      <w:pPr>
        <w:spacing w:after="160" w:line="259" w:lineRule="auto"/>
        <w:rPr>
          <w:b/>
          <w:color w:val="00000A"/>
          <w:sz w:val="30"/>
          <w:szCs w:val="30"/>
          <w:u w:val="single"/>
          <w:lang w:val="en-IN" w:eastAsia="en-IN" w:bidi="ml-IN"/>
        </w:rPr>
      </w:pPr>
    </w:p>
    <w:p w14:paraId="291FAD1D" w14:textId="77777777" w:rsidR="00A77B3E" w:rsidRDefault="00A77B3E"/>
    <w:p w14:paraId="3F40FEF0" w14:textId="77777777" w:rsidR="00A77B3E" w:rsidRDefault="00A77B3E"/>
    <w:sectPr w:rsidR="00A77B3E">
      <w:headerReference w:type="default" r:id="rId232"/>
      <w:footerReference w:type="default" r:id="rId233"/>
      <w:pgSz w:w="11906" w:h="16838"/>
      <w:pgMar w:top="993" w:right="707" w:bottom="851" w:left="1134" w:header="568" w:footer="403"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C007E" w14:textId="77777777" w:rsidR="0092275B" w:rsidRDefault="0092275B">
      <w:r>
        <w:separator/>
      </w:r>
    </w:p>
  </w:endnote>
  <w:endnote w:type="continuationSeparator" w:id="0">
    <w:p w14:paraId="6FB410A5" w14:textId="77777777" w:rsidR="0092275B" w:rsidRDefault="009227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nter-regular;system-ui;apple-s">
    <w:altName w:val="Cambria"/>
    <w:panose1 w:val="00000000000000000000"/>
    <w:charset w:val="00"/>
    <w:family w:val="roman"/>
    <w:notTrueType/>
    <w:pitch w:val="default"/>
  </w:font>
  <w:font w:name="inter-bold;system-ui;apple-syst">
    <w:altName w:val="Cambria"/>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Liberation Mono">
    <w:altName w:val="Cambria"/>
    <w:panose1 w:val="00000000000000000000"/>
    <w:charset w:val="01"/>
    <w:family w:val="roman"/>
    <w:notTrueType/>
    <w:pitch w:val="variable"/>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28200122"/>
      <w:docPartObj>
        <w:docPartGallery w:val="Page Numbers (Bottom of Page)"/>
        <w:docPartUnique/>
      </w:docPartObj>
    </w:sdtPr>
    <w:sdtEndPr>
      <w:rPr>
        <w:noProof/>
      </w:rPr>
    </w:sdtEndPr>
    <w:sdtContent>
      <w:p w14:paraId="25EF740A" w14:textId="4F32A0FA" w:rsidR="006C00FB" w:rsidRDefault="006C00F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635FF9D" w14:textId="4FBA88F2" w:rsidR="00B9675D" w:rsidRDefault="00B9675D">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D7C0CC" w14:textId="77777777" w:rsidR="0092275B" w:rsidRDefault="0092275B">
      <w:r>
        <w:separator/>
      </w:r>
    </w:p>
  </w:footnote>
  <w:footnote w:type="continuationSeparator" w:id="0">
    <w:p w14:paraId="39FA4BC7" w14:textId="77777777" w:rsidR="0092275B" w:rsidRDefault="009227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55490" w14:textId="43D934CD" w:rsidR="00B9675D" w:rsidRDefault="0013507C">
    <w:pPr>
      <w:pBdr>
        <w:top w:val="nil"/>
        <w:left w:val="nil"/>
        <w:bottom w:val="nil"/>
        <w:right w:val="nil"/>
        <w:between w:val="nil"/>
      </w:pBdr>
      <w:tabs>
        <w:tab w:val="center" w:pos="4513"/>
        <w:tab w:val="right" w:pos="9026"/>
      </w:tabs>
      <w:rPr>
        <w:color w:val="000000"/>
      </w:rPr>
    </w:pPr>
    <w:r>
      <w:rPr>
        <w:color w:val="000000"/>
      </w:rPr>
      <w:t>20MCA136</w:t>
    </w:r>
    <w:r w:rsidR="00361E03">
      <w:rPr>
        <w:color w:val="000000"/>
      </w:rPr>
      <w:t>-</w:t>
    </w:r>
    <w:r>
      <w:rPr>
        <w:color w:val="000000"/>
      </w:rPr>
      <w:t xml:space="preserve"> NETWORKING &amp; SYSTEM ADMINISTRATION LA</w:t>
    </w:r>
    <w:r w:rsidR="008A21FD">
      <w:rPr>
        <w:color w:val="000000"/>
      </w:rPr>
      <w:t>B</w:t>
    </w:r>
    <w:r w:rsidR="00D07211">
      <w:rPr>
        <w:color w:val="000000"/>
      </w:rPr>
      <w:t xml:space="preserve">  </w:t>
    </w:r>
    <w:r>
      <w:rPr>
        <w:color w:val="000000"/>
      </w:rPr>
      <w:t xml:space="preserve"> </w:t>
    </w:r>
    <w:r w:rsidR="00361E03">
      <w:rPr>
        <w:color w:val="000000"/>
      </w:rPr>
      <w:t xml:space="preserve">                  </w:t>
    </w:r>
    <w:r>
      <w:rPr>
        <w:color w:val="000000"/>
      </w:rPr>
      <w:t>Dept. of Computer</w:t>
    </w:r>
    <w:r w:rsidR="00361E03">
      <w:rPr>
        <w:color w:val="000000"/>
      </w:rPr>
      <w:t xml:space="preserve">                                                       </w:t>
    </w:r>
    <w:r>
      <w:rPr>
        <w:color w:val="000000"/>
      </w:rPr>
      <w:t>Applications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67D5DA"/>
    <w:multiLevelType w:val="hybridMultilevel"/>
    <w:tmpl w:val="00000000"/>
    <w:lvl w:ilvl="0" w:tplc="DF4E532C">
      <w:start w:val="1"/>
      <w:numFmt w:val="decimal"/>
      <w:lvlText w:val="%1."/>
      <w:lvlJc w:val="left"/>
      <w:pPr>
        <w:tabs>
          <w:tab w:val="num" w:pos="720"/>
        </w:tabs>
        <w:ind w:left="720" w:hanging="360"/>
      </w:pPr>
    </w:lvl>
    <w:lvl w:ilvl="1" w:tplc="4344F618">
      <w:start w:val="1"/>
      <w:numFmt w:val="decimal"/>
      <w:lvlText w:val="%2."/>
      <w:lvlJc w:val="left"/>
      <w:pPr>
        <w:tabs>
          <w:tab w:val="num" w:pos="1080"/>
        </w:tabs>
        <w:ind w:left="1080" w:hanging="360"/>
      </w:pPr>
    </w:lvl>
    <w:lvl w:ilvl="2" w:tplc="916C6CBE">
      <w:start w:val="1"/>
      <w:numFmt w:val="decimal"/>
      <w:lvlText w:val="%3."/>
      <w:lvlJc w:val="left"/>
      <w:pPr>
        <w:tabs>
          <w:tab w:val="num" w:pos="1440"/>
        </w:tabs>
        <w:ind w:left="1440" w:hanging="360"/>
      </w:pPr>
    </w:lvl>
    <w:lvl w:ilvl="3" w:tplc="1FE27A5A">
      <w:start w:val="1"/>
      <w:numFmt w:val="decimal"/>
      <w:lvlText w:val="%4."/>
      <w:lvlJc w:val="left"/>
      <w:pPr>
        <w:tabs>
          <w:tab w:val="num" w:pos="1800"/>
        </w:tabs>
        <w:ind w:left="1800" w:hanging="360"/>
      </w:pPr>
    </w:lvl>
    <w:lvl w:ilvl="4" w:tplc="5568D6CE">
      <w:start w:val="1"/>
      <w:numFmt w:val="decimal"/>
      <w:lvlText w:val="%5."/>
      <w:lvlJc w:val="left"/>
      <w:pPr>
        <w:tabs>
          <w:tab w:val="num" w:pos="2160"/>
        </w:tabs>
        <w:ind w:left="2160" w:hanging="360"/>
      </w:pPr>
    </w:lvl>
    <w:lvl w:ilvl="5" w:tplc="4418D93A">
      <w:start w:val="1"/>
      <w:numFmt w:val="decimal"/>
      <w:lvlText w:val="%6."/>
      <w:lvlJc w:val="left"/>
      <w:pPr>
        <w:tabs>
          <w:tab w:val="num" w:pos="2520"/>
        </w:tabs>
        <w:ind w:left="2520" w:hanging="360"/>
      </w:pPr>
    </w:lvl>
    <w:lvl w:ilvl="6" w:tplc="40BA8572">
      <w:start w:val="1"/>
      <w:numFmt w:val="decimal"/>
      <w:lvlText w:val="%7."/>
      <w:lvlJc w:val="left"/>
      <w:pPr>
        <w:tabs>
          <w:tab w:val="num" w:pos="2880"/>
        </w:tabs>
        <w:ind w:left="2880" w:hanging="360"/>
      </w:pPr>
    </w:lvl>
    <w:lvl w:ilvl="7" w:tplc="D24E78A8">
      <w:start w:val="1"/>
      <w:numFmt w:val="decimal"/>
      <w:lvlText w:val="%8."/>
      <w:lvlJc w:val="left"/>
      <w:pPr>
        <w:tabs>
          <w:tab w:val="num" w:pos="3240"/>
        </w:tabs>
        <w:ind w:left="3240" w:hanging="360"/>
      </w:pPr>
    </w:lvl>
    <w:lvl w:ilvl="8" w:tplc="523C61D6">
      <w:start w:val="1"/>
      <w:numFmt w:val="decimal"/>
      <w:lvlText w:val="%9."/>
      <w:lvlJc w:val="left"/>
      <w:pPr>
        <w:tabs>
          <w:tab w:val="num" w:pos="3600"/>
        </w:tabs>
        <w:ind w:left="3600" w:hanging="360"/>
      </w:pPr>
    </w:lvl>
  </w:abstractNum>
  <w:abstractNum w:abstractNumId="1" w15:restartNumberingAfterBreak="0">
    <w:nsid w:val="410C59B8"/>
    <w:multiLevelType w:val="hybridMultilevel"/>
    <w:tmpl w:val="00000000"/>
    <w:lvl w:ilvl="0" w:tplc="60E83C16">
      <w:start w:val="1"/>
      <w:numFmt w:val="decimal"/>
      <w:lvlText w:val="%1."/>
      <w:lvlJc w:val="left"/>
      <w:pPr>
        <w:ind w:left="720" w:hanging="360"/>
      </w:pPr>
      <w:rPr>
        <w:u w:val="none"/>
      </w:rPr>
    </w:lvl>
    <w:lvl w:ilvl="1" w:tplc="9A1828D4">
      <w:start w:val="1"/>
      <w:numFmt w:val="lowerLetter"/>
      <w:lvlText w:val="%2."/>
      <w:lvlJc w:val="left"/>
      <w:pPr>
        <w:ind w:left="1440" w:hanging="360"/>
      </w:pPr>
      <w:rPr>
        <w:u w:val="none"/>
      </w:rPr>
    </w:lvl>
    <w:lvl w:ilvl="2" w:tplc="8FD42014">
      <w:start w:val="1"/>
      <w:numFmt w:val="lowerRoman"/>
      <w:lvlText w:val="%3."/>
      <w:lvlJc w:val="right"/>
      <w:pPr>
        <w:ind w:left="2160" w:hanging="360"/>
      </w:pPr>
      <w:rPr>
        <w:u w:val="none"/>
      </w:rPr>
    </w:lvl>
    <w:lvl w:ilvl="3" w:tplc="F58C9D46">
      <w:start w:val="1"/>
      <w:numFmt w:val="decimal"/>
      <w:lvlText w:val="%4."/>
      <w:lvlJc w:val="left"/>
      <w:pPr>
        <w:ind w:left="2880" w:hanging="360"/>
      </w:pPr>
      <w:rPr>
        <w:u w:val="none"/>
      </w:rPr>
    </w:lvl>
    <w:lvl w:ilvl="4" w:tplc="F22875B6">
      <w:start w:val="1"/>
      <w:numFmt w:val="lowerLetter"/>
      <w:lvlText w:val="%5."/>
      <w:lvlJc w:val="left"/>
      <w:pPr>
        <w:ind w:left="3600" w:hanging="360"/>
      </w:pPr>
      <w:rPr>
        <w:u w:val="none"/>
      </w:rPr>
    </w:lvl>
    <w:lvl w:ilvl="5" w:tplc="43F47A0E">
      <w:start w:val="1"/>
      <w:numFmt w:val="lowerRoman"/>
      <w:lvlText w:val="%6."/>
      <w:lvlJc w:val="right"/>
      <w:pPr>
        <w:ind w:left="4320" w:hanging="360"/>
      </w:pPr>
      <w:rPr>
        <w:u w:val="none"/>
      </w:rPr>
    </w:lvl>
    <w:lvl w:ilvl="6" w:tplc="0AA4926A">
      <w:start w:val="1"/>
      <w:numFmt w:val="decimal"/>
      <w:lvlText w:val="%7."/>
      <w:lvlJc w:val="left"/>
      <w:pPr>
        <w:ind w:left="5040" w:hanging="360"/>
      </w:pPr>
      <w:rPr>
        <w:u w:val="none"/>
      </w:rPr>
    </w:lvl>
    <w:lvl w:ilvl="7" w:tplc="6FD6D596">
      <w:start w:val="1"/>
      <w:numFmt w:val="lowerLetter"/>
      <w:lvlText w:val="%8."/>
      <w:lvlJc w:val="left"/>
      <w:pPr>
        <w:ind w:left="5760" w:hanging="360"/>
      </w:pPr>
      <w:rPr>
        <w:u w:val="none"/>
      </w:rPr>
    </w:lvl>
    <w:lvl w:ilvl="8" w:tplc="7772BB48">
      <w:start w:val="1"/>
      <w:numFmt w:val="lowerRoman"/>
      <w:lvlText w:val="%9."/>
      <w:lvlJc w:val="right"/>
      <w:pPr>
        <w:ind w:left="6480" w:hanging="360"/>
      </w:pPr>
      <w:rPr>
        <w:u w:val="none"/>
      </w:rPr>
    </w:lvl>
  </w:abstractNum>
  <w:abstractNum w:abstractNumId="2" w15:restartNumberingAfterBreak="0">
    <w:nsid w:val="52972FB2"/>
    <w:multiLevelType w:val="hybridMultilevel"/>
    <w:tmpl w:val="EF509510"/>
    <w:lvl w:ilvl="0" w:tplc="505EA448">
      <w:start w:val="1"/>
      <w:numFmt w:val="decimal"/>
      <w:lvlText w:val="%1."/>
      <w:lvlJc w:val="left"/>
      <w:pPr>
        <w:ind w:left="720" w:hanging="360"/>
      </w:pPr>
    </w:lvl>
    <w:lvl w:ilvl="1" w:tplc="F77E5592" w:tentative="1">
      <w:start w:val="1"/>
      <w:numFmt w:val="lowerLetter"/>
      <w:lvlText w:val="%2."/>
      <w:lvlJc w:val="left"/>
      <w:pPr>
        <w:ind w:left="1440" w:hanging="360"/>
      </w:pPr>
    </w:lvl>
    <w:lvl w:ilvl="2" w:tplc="2E3E8112" w:tentative="1">
      <w:start w:val="1"/>
      <w:numFmt w:val="lowerRoman"/>
      <w:lvlText w:val="%3."/>
      <w:lvlJc w:val="right"/>
      <w:pPr>
        <w:ind w:left="2160" w:hanging="180"/>
      </w:pPr>
    </w:lvl>
    <w:lvl w:ilvl="3" w:tplc="F9140FBC" w:tentative="1">
      <w:start w:val="1"/>
      <w:numFmt w:val="decimal"/>
      <w:lvlText w:val="%4."/>
      <w:lvlJc w:val="left"/>
      <w:pPr>
        <w:ind w:left="2880" w:hanging="360"/>
      </w:pPr>
    </w:lvl>
    <w:lvl w:ilvl="4" w:tplc="F27E8B8C" w:tentative="1">
      <w:start w:val="1"/>
      <w:numFmt w:val="lowerLetter"/>
      <w:lvlText w:val="%5."/>
      <w:lvlJc w:val="left"/>
      <w:pPr>
        <w:ind w:left="3600" w:hanging="360"/>
      </w:pPr>
    </w:lvl>
    <w:lvl w:ilvl="5" w:tplc="1C125350" w:tentative="1">
      <w:start w:val="1"/>
      <w:numFmt w:val="lowerRoman"/>
      <w:lvlText w:val="%6."/>
      <w:lvlJc w:val="right"/>
      <w:pPr>
        <w:ind w:left="4320" w:hanging="180"/>
      </w:pPr>
    </w:lvl>
    <w:lvl w:ilvl="6" w:tplc="9DA8A85C" w:tentative="1">
      <w:start w:val="1"/>
      <w:numFmt w:val="decimal"/>
      <w:lvlText w:val="%7."/>
      <w:lvlJc w:val="left"/>
      <w:pPr>
        <w:ind w:left="5040" w:hanging="360"/>
      </w:pPr>
    </w:lvl>
    <w:lvl w:ilvl="7" w:tplc="5E8CBD2A" w:tentative="1">
      <w:start w:val="1"/>
      <w:numFmt w:val="lowerLetter"/>
      <w:lvlText w:val="%8."/>
      <w:lvlJc w:val="left"/>
      <w:pPr>
        <w:ind w:left="5760" w:hanging="360"/>
      </w:pPr>
    </w:lvl>
    <w:lvl w:ilvl="8" w:tplc="7362DC9A" w:tentative="1">
      <w:start w:val="1"/>
      <w:numFmt w:val="lowerRoman"/>
      <w:lvlText w:val="%9."/>
      <w:lvlJc w:val="right"/>
      <w:pPr>
        <w:ind w:left="6480" w:hanging="180"/>
      </w:pPr>
    </w:lvl>
  </w:abstractNum>
  <w:abstractNum w:abstractNumId="3" w15:restartNumberingAfterBreak="0">
    <w:nsid w:val="5EDBA03D"/>
    <w:multiLevelType w:val="hybridMultilevel"/>
    <w:tmpl w:val="00000000"/>
    <w:lvl w:ilvl="0" w:tplc="087A7D46">
      <w:start w:val="1"/>
      <w:numFmt w:val="decimal"/>
      <w:lvlText w:val="%1."/>
      <w:lvlJc w:val="left"/>
      <w:pPr>
        <w:ind w:left="720" w:hanging="360"/>
      </w:pPr>
    </w:lvl>
    <w:lvl w:ilvl="1" w:tplc="6EE484DE">
      <w:start w:val="1"/>
      <w:numFmt w:val="decimal"/>
      <w:lvlText w:val="%2."/>
      <w:lvlJc w:val="left"/>
      <w:pPr>
        <w:ind w:left="1080" w:hanging="360"/>
      </w:pPr>
    </w:lvl>
    <w:lvl w:ilvl="2" w:tplc="9F9A4960">
      <w:start w:val="1"/>
      <w:numFmt w:val="decimal"/>
      <w:lvlText w:val="%3."/>
      <w:lvlJc w:val="left"/>
      <w:pPr>
        <w:ind w:left="1440" w:hanging="360"/>
      </w:pPr>
    </w:lvl>
    <w:lvl w:ilvl="3" w:tplc="5FB88EEC">
      <w:start w:val="1"/>
      <w:numFmt w:val="decimal"/>
      <w:lvlText w:val="%4."/>
      <w:lvlJc w:val="left"/>
      <w:pPr>
        <w:ind w:left="1800" w:hanging="360"/>
      </w:pPr>
    </w:lvl>
    <w:lvl w:ilvl="4" w:tplc="6B784E56">
      <w:start w:val="1"/>
      <w:numFmt w:val="decimal"/>
      <w:lvlText w:val="%5."/>
      <w:lvlJc w:val="left"/>
      <w:pPr>
        <w:ind w:left="2160" w:hanging="360"/>
      </w:pPr>
    </w:lvl>
    <w:lvl w:ilvl="5" w:tplc="B394D26A">
      <w:start w:val="1"/>
      <w:numFmt w:val="decimal"/>
      <w:lvlText w:val="%6."/>
      <w:lvlJc w:val="left"/>
      <w:pPr>
        <w:ind w:left="2520" w:hanging="360"/>
      </w:pPr>
    </w:lvl>
    <w:lvl w:ilvl="6" w:tplc="AAC0F926">
      <w:start w:val="1"/>
      <w:numFmt w:val="decimal"/>
      <w:lvlText w:val="%7."/>
      <w:lvlJc w:val="left"/>
      <w:pPr>
        <w:ind w:left="2880" w:hanging="360"/>
      </w:pPr>
    </w:lvl>
    <w:lvl w:ilvl="7" w:tplc="DE68D352">
      <w:start w:val="1"/>
      <w:numFmt w:val="decimal"/>
      <w:lvlText w:val="%8."/>
      <w:lvlJc w:val="left"/>
      <w:pPr>
        <w:ind w:left="3240" w:hanging="360"/>
      </w:pPr>
    </w:lvl>
    <w:lvl w:ilvl="8" w:tplc="8C5E8598">
      <w:start w:val="1"/>
      <w:numFmt w:val="decimal"/>
      <w:lvlText w:val="%9."/>
      <w:lvlJc w:val="left"/>
      <w:pPr>
        <w:ind w:left="3600" w:hanging="360"/>
      </w:pPr>
    </w:lvl>
  </w:abstractNum>
  <w:abstractNum w:abstractNumId="4" w15:restartNumberingAfterBreak="0">
    <w:nsid w:val="5F5809E3"/>
    <w:multiLevelType w:val="hybridMultilevel"/>
    <w:tmpl w:val="00000000"/>
    <w:lvl w:ilvl="0" w:tplc="6AB416DA">
      <w:start w:val="1"/>
      <w:numFmt w:val="decimal"/>
      <w:lvlText w:val="%1."/>
      <w:lvlJc w:val="left"/>
      <w:pPr>
        <w:ind w:left="720" w:hanging="360"/>
      </w:pPr>
    </w:lvl>
    <w:lvl w:ilvl="1" w:tplc="2FCCF71C">
      <w:start w:val="1"/>
      <w:numFmt w:val="lowerLetter"/>
      <w:lvlText w:val="%2."/>
      <w:lvlJc w:val="left"/>
      <w:pPr>
        <w:ind w:left="1440" w:hanging="360"/>
      </w:pPr>
    </w:lvl>
    <w:lvl w:ilvl="2" w:tplc="76168DC8">
      <w:start w:val="1"/>
      <w:numFmt w:val="lowerRoman"/>
      <w:lvlText w:val="%3."/>
      <w:lvlJc w:val="right"/>
      <w:pPr>
        <w:ind w:left="2160" w:hanging="180"/>
      </w:pPr>
    </w:lvl>
    <w:lvl w:ilvl="3" w:tplc="DD826162">
      <w:start w:val="1"/>
      <w:numFmt w:val="decimal"/>
      <w:lvlText w:val="%4."/>
      <w:lvlJc w:val="left"/>
      <w:pPr>
        <w:ind w:left="2880" w:hanging="360"/>
      </w:pPr>
    </w:lvl>
    <w:lvl w:ilvl="4" w:tplc="59CC4510">
      <w:start w:val="1"/>
      <w:numFmt w:val="lowerLetter"/>
      <w:lvlText w:val="%5."/>
      <w:lvlJc w:val="left"/>
      <w:pPr>
        <w:ind w:left="3600" w:hanging="360"/>
      </w:pPr>
    </w:lvl>
    <w:lvl w:ilvl="5" w:tplc="0C9AF54C">
      <w:start w:val="1"/>
      <w:numFmt w:val="lowerRoman"/>
      <w:lvlText w:val="%6."/>
      <w:lvlJc w:val="right"/>
      <w:pPr>
        <w:ind w:left="4320" w:hanging="180"/>
      </w:pPr>
    </w:lvl>
    <w:lvl w:ilvl="6" w:tplc="27D204E4">
      <w:start w:val="1"/>
      <w:numFmt w:val="decimal"/>
      <w:lvlText w:val="%7."/>
      <w:lvlJc w:val="left"/>
      <w:pPr>
        <w:ind w:left="5040" w:hanging="360"/>
      </w:pPr>
    </w:lvl>
    <w:lvl w:ilvl="7" w:tplc="F7FE8640">
      <w:start w:val="1"/>
      <w:numFmt w:val="lowerLetter"/>
      <w:lvlText w:val="%8."/>
      <w:lvlJc w:val="left"/>
      <w:pPr>
        <w:ind w:left="5760" w:hanging="360"/>
      </w:pPr>
    </w:lvl>
    <w:lvl w:ilvl="8" w:tplc="D9D6AAAC">
      <w:start w:val="1"/>
      <w:numFmt w:val="lowerRoman"/>
      <w:lvlText w:val="%9."/>
      <w:lvlJc w:val="right"/>
      <w:pPr>
        <w:ind w:left="6480" w:hanging="180"/>
      </w:pPr>
    </w:lvl>
  </w:abstractNum>
  <w:abstractNum w:abstractNumId="5" w15:restartNumberingAfterBreak="0">
    <w:nsid w:val="61E99268"/>
    <w:multiLevelType w:val="hybridMultilevel"/>
    <w:tmpl w:val="00000000"/>
    <w:lvl w:ilvl="0" w:tplc="B2889B5E">
      <w:start w:val="1"/>
      <w:numFmt w:val="bullet"/>
      <w:lvlText w:val="●"/>
      <w:lvlJc w:val="left"/>
      <w:pPr>
        <w:ind w:left="720" w:hanging="360"/>
      </w:pPr>
      <w:rPr>
        <w:rFonts w:ascii="Noto Sans Symbols" w:eastAsia="Noto Sans Symbols" w:hAnsi="Noto Sans Symbols" w:cs="Noto Sans Symbols"/>
      </w:rPr>
    </w:lvl>
    <w:lvl w:ilvl="1" w:tplc="D4BE0366">
      <w:start w:val="1"/>
      <w:numFmt w:val="bullet"/>
      <w:lvlText w:val="o"/>
      <w:lvlJc w:val="left"/>
      <w:pPr>
        <w:ind w:left="1440" w:hanging="360"/>
      </w:pPr>
      <w:rPr>
        <w:rFonts w:ascii="Courier New" w:eastAsia="Courier New" w:hAnsi="Courier New" w:cs="Courier New"/>
      </w:rPr>
    </w:lvl>
    <w:lvl w:ilvl="2" w:tplc="B9405678">
      <w:start w:val="1"/>
      <w:numFmt w:val="bullet"/>
      <w:lvlText w:val="▪"/>
      <w:lvlJc w:val="left"/>
      <w:pPr>
        <w:ind w:left="2160" w:hanging="360"/>
      </w:pPr>
      <w:rPr>
        <w:rFonts w:ascii="Noto Sans Symbols" w:eastAsia="Noto Sans Symbols" w:hAnsi="Noto Sans Symbols" w:cs="Noto Sans Symbols"/>
      </w:rPr>
    </w:lvl>
    <w:lvl w:ilvl="3" w:tplc="99DAF018">
      <w:start w:val="1"/>
      <w:numFmt w:val="bullet"/>
      <w:lvlText w:val="●"/>
      <w:lvlJc w:val="left"/>
      <w:pPr>
        <w:ind w:left="2880" w:hanging="360"/>
      </w:pPr>
      <w:rPr>
        <w:rFonts w:ascii="Noto Sans Symbols" w:eastAsia="Noto Sans Symbols" w:hAnsi="Noto Sans Symbols" w:cs="Noto Sans Symbols"/>
      </w:rPr>
    </w:lvl>
    <w:lvl w:ilvl="4" w:tplc="87287B62">
      <w:start w:val="1"/>
      <w:numFmt w:val="bullet"/>
      <w:lvlText w:val="o"/>
      <w:lvlJc w:val="left"/>
      <w:pPr>
        <w:ind w:left="3600" w:hanging="360"/>
      </w:pPr>
      <w:rPr>
        <w:rFonts w:ascii="Courier New" w:eastAsia="Courier New" w:hAnsi="Courier New" w:cs="Courier New"/>
      </w:rPr>
    </w:lvl>
    <w:lvl w:ilvl="5" w:tplc="E54068E2">
      <w:start w:val="1"/>
      <w:numFmt w:val="bullet"/>
      <w:lvlText w:val="▪"/>
      <w:lvlJc w:val="left"/>
      <w:pPr>
        <w:ind w:left="4320" w:hanging="360"/>
      </w:pPr>
      <w:rPr>
        <w:rFonts w:ascii="Noto Sans Symbols" w:eastAsia="Noto Sans Symbols" w:hAnsi="Noto Sans Symbols" w:cs="Noto Sans Symbols"/>
      </w:rPr>
    </w:lvl>
    <w:lvl w:ilvl="6" w:tplc="1BDAC42C">
      <w:start w:val="1"/>
      <w:numFmt w:val="bullet"/>
      <w:lvlText w:val="●"/>
      <w:lvlJc w:val="left"/>
      <w:pPr>
        <w:ind w:left="5040" w:hanging="360"/>
      </w:pPr>
      <w:rPr>
        <w:rFonts w:ascii="Noto Sans Symbols" w:eastAsia="Noto Sans Symbols" w:hAnsi="Noto Sans Symbols" w:cs="Noto Sans Symbols"/>
      </w:rPr>
    </w:lvl>
    <w:lvl w:ilvl="7" w:tplc="86F25384">
      <w:start w:val="1"/>
      <w:numFmt w:val="bullet"/>
      <w:lvlText w:val="o"/>
      <w:lvlJc w:val="left"/>
      <w:pPr>
        <w:ind w:left="5760" w:hanging="360"/>
      </w:pPr>
      <w:rPr>
        <w:rFonts w:ascii="Courier New" w:eastAsia="Courier New" w:hAnsi="Courier New" w:cs="Courier New"/>
      </w:rPr>
    </w:lvl>
    <w:lvl w:ilvl="8" w:tplc="40845364">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D570552"/>
    <w:multiLevelType w:val="hybridMultilevel"/>
    <w:tmpl w:val="00000000"/>
    <w:lvl w:ilvl="0" w:tplc="C6E25D9E">
      <w:start w:val="1"/>
      <w:numFmt w:val="decimal"/>
      <w:lvlText w:val="%1."/>
      <w:lvlJc w:val="left"/>
      <w:pPr>
        <w:ind w:left="720" w:hanging="360"/>
      </w:pPr>
    </w:lvl>
    <w:lvl w:ilvl="1" w:tplc="EAC8BDF4">
      <w:start w:val="1"/>
      <w:numFmt w:val="lowerLetter"/>
      <w:lvlText w:val="%2."/>
      <w:lvlJc w:val="left"/>
      <w:pPr>
        <w:ind w:left="1440" w:hanging="360"/>
      </w:pPr>
    </w:lvl>
    <w:lvl w:ilvl="2" w:tplc="B6D81A28">
      <w:start w:val="1"/>
      <w:numFmt w:val="lowerRoman"/>
      <w:lvlText w:val="%3."/>
      <w:lvlJc w:val="right"/>
      <w:pPr>
        <w:ind w:left="2160" w:hanging="180"/>
      </w:pPr>
    </w:lvl>
    <w:lvl w:ilvl="3" w:tplc="E01AFFBA">
      <w:start w:val="1"/>
      <w:numFmt w:val="decimal"/>
      <w:lvlText w:val="%4."/>
      <w:lvlJc w:val="left"/>
      <w:pPr>
        <w:ind w:left="2880" w:hanging="360"/>
      </w:pPr>
    </w:lvl>
    <w:lvl w:ilvl="4" w:tplc="3C7496CE">
      <w:start w:val="1"/>
      <w:numFmt w:val="lowerLetter"/>
      <w:lvlText w:val="%5."/>
      <w:lvlJc w:val="left"/>
      <w:pPr>
        <w:ind w:left="3600" w:hanging="360"/>
      </w:pPr>
    </w:lvl>
    <w:lvl w:ilvl="5" w:tplc="FD506EE0">
      <w:start w:val="1"/>
      <w:numFmt w:val="lowerRoman"/>
      <w:lvlText w:val="%6."/>
      <w:lvlJc w:val="right"/>
      <w:pPr>
        <w:ind w:left="4320" w:hanging="180"/>
      </w:pPr>
    </w:lvl>
    <w:lvl w:ilvl="6" w:tplc="F516F624">
      <w:start w:val="1"/>
      <w:numFmt w:val="decimal"/>
      <w:lvlText w:val="%7."/>
      <w:lvlJc w:val="left"/>
      <w:pPr>
        <w:ind w:left="5040" w:hanging="360"/>
      </w:pPr>
    </w:lvl>
    <w:lvl w:ilvl="7" w:tplc="50A4276A">
      <w:start w:val="1"/>
      <w:numFmt w:val="lowerLetter"/>
      <w:lvlText w:val="%8."/>
      <w:lvlJc w:val="left"/>
      <w:pPr>
        <w:ind w:left="5760" w:hanging="360"/>
      </w:pPr>
    </w:lvl>
    <w:lvl w:ilvl="8" w:tplc="84927E10">
      <w:start w:val="1"/>
      <w:numFmt w:val="lowerRoman"/>
      <w:lvlText w:val="%9."/>
      <w:lvlJc w:val="right"/>
      <w:pPr>
        <w:ind w:left="6480" w:hanging="180"/>
      </w:pPr>
    </w:lvl>
  </w:abstractNum>
  <w:num w:numId="1" w16cid:durableId="1753620116">
    <w:abstractNumId w:val="6"/>
  </w:num>
  <w:num w:numId="2" w16cid:durableId="1863586362">
    <w:abstractNumId w:val="2"/>
  </w:num>
  <w:num w:numId="3" w16cid:durableId="1493717324">
    <w:abstractNumId w:val="0"/>
  </w:num>
  <w:num w:numId="4" w16cid:durableId="2089496435">
    <w:abstractNumId w:val="3"/>
  </w:num>
  <w:num w:numId="5" w16cid:durableId="402458833">
    <w:abstractNumId w:val="1"/>
  </w:num>
  <w:num w:numId="6" w16cid:durableId="686098400">
    <w:abstractNumId w:val="4"/>
  </w:num>
  <w:num w:numId="7" w16cid:durableId="94773610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13507C"/>
    <w:rsid w:val="00143271"/>
    <w:rsid w:val="00227C7D"/>
    <w:rsid w:val="00246551"/>
    <w:rsid w:val="00275744"/>
    <w:rsid w:val="00297C10"/>
    <w:rsid w:val="00343481"/>
    <w:rsid w:val="003502B2"/>
    <w:rsid w:val="00361E03"/>
    <w:rsid w:val="003A131C"/>
    <w:rsid w:val="003C34FB"/>
    <w:rsid w:val="00406022"/>
    <w:rsid w:val="00421448"/>
    <w:rsid w:val="00445109"/>
    <w:rsid w:val="00457B38"/>
    <w:rsid w:val="004A193F"/>
    <w:rsid w:val="00535185"/>
    <w:rsid w:val="00560230"/>
    <w:rsid w:val="00566E5E"/>
    <w:rsid w:val="0060579F"/>
    <w:rsid w:val="00606870"/>
    <w:rsid w:val="0061501F"/>
    <w:rsid w:val="006A448A"/>
    <w:rsid w:val="006C00FB"/>
    <w:rsid w:val="00712092"/>
    <w:rsid w:val="00723D79"/>
    <w:rsid w:val="00760153"/>
    <w:rsid w:val="00835FCC"/>
    <w:rsid w:val="00836BC0"/>
    <w:rsid w:val="00856966"/>
    <w:rsid w:val="0088175C"/>
    <w:rsid w:val="00884F8D"/>
    <w:rsid w:val="008A21FD"/>
    <w:rsid w:val="008D038E"/>
    <w:rsid w:val="008E46B0"/>
    <w:rsid w:val="0092275B"/>
    <w:rsid w:val="0099695D"/>
    <w:rsid w:val="009A2F2E"/>
    <w:rsid w:val="009B326C"/>
    <w:rsid w:val="009D5C60"/>
    <w:rsid w:val="009F7014"/>
    <w:rsid w:val="00A129EB"/>
    <w:rsid w:val="00A77B3E"/>
    <w:rsid w:val="00A91303"/>
    <w:rsid w:val="00AA25FF"/>
    <w:rsid w:val="00AE162C"/>
    <w:rsid w:val="00B647D0"/>
    <w:rsid w:val="00B9675D"/>
    <w:rsid w:val="00BD1493"/>
    <w:rsid w:val="00C135A4"/>
    <w:rsid w:val="00C16CD7"/>
    <w:rsid w:val="00C3405F"/>
    <w:rsid w:val="00C95C02"/>
    <w:rsid w:val="00CA2A55"/>
    <w:rsid w:val="00D07211"/>
    <w:rsid w:val="00D65AE4"/>
    <w:rsid w:val="00DB563C"/>
    <w:rsid w:val="00DD5DC8"/>
    <w:rsid w:val="00E90334"/>
    <w:rsid w:val="00EA7660"/>
    <w:rsid w:val="00F5469D"/>
    <w:rsid w:val="00F7451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B9E0DD5"/>
  <w15:docId w15:val="{985FC469-09BB-4372-B9C5-0CFD3D71E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502B2"/>
    <w:rPr>
      <w:sz w:val="24"/>
      <w:szCs w:val="24"/>
    </w:rPr>
  </w:style>
  <w:style w:type="paragraph" w:styleId="Heading3">
    <w:name w:val="heading 3"/>
    <w:basedOn w:val="Normal"/>
    <w:next w:val="Normal"/>
    <w:qFormat/>
    <w:rsid w:val="00EF7B96"/>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1">
    <w:name w:val="Table1"/>
    <w:basedOn w:val="TableNormal"/>
    <w:pPr>
      <w:ind w:left="10"/>
    </w:pPr>
    <w:rPr>
      <w:sz w:val="28"/>
      <w:szCs w:val="28"/>
      <w:lang w:val="en-IN"/>
    </w:rPr>
    <w:tblPr>
      <w:tblStyleRowBandSize w:val="1"/>
      <w:tblStyleColBandSize w:val="1"/>
      <w:tblCellMar>
        <w:left w:w="155" w:type="dxa"/>
        <w:right w:w="115" w:type="dxa"/>
      </w:tblCellMar>
    </w:tblPr>
  </w:style>
  <w:style w:type="paragraph" w:customStyle="1" w:styleId="FrameContents">
    <w:name w:val="Frame Contents"/>
    <w:basedOn w:val="Normal"/>
    <w:qFormat/>
    <w:pPr>
      <w:spacing w:after="160" w:line="259" w:lineRule="auto"/>
    </w:pPr>
    <w:rPr>
      <w:rFonts w:ascii="Calibri" w:eastAsia="Calibri" w:hAnsi="Calibri" w:cs="Calibri"/>
      <w:sz w:val="22"/>
      <w:szCs w:val="22"/>
      <w:lang w:val="en-IN" w:eastAsia="zh-CN" w:bidi="hi-IN"/>
    </w:rPr>
  </w:style>
  <w:style w:type="paragraph" w:customStyle="1" w:styleId="LO-normal">
    <w:name w:val="LO-normal"/>
    <w:qFormat/>
    <w:rPr>
      <w:rFonts w:ascii="Calibri" w:eastAsia="Calibri" w:hAnsi="Calibri" w:cs="Calibri"/>
      <w:color w:val="00000A"/>
      <w:sz w:val="22"/>
      <w:szCs w:val="22"/>
      <w:lang w:val="en-IN" w:eastAsia="zh-CN" w:bidi="hi-IN"/>
    </w:rPr>
  </w:style>
  <w:style w:type="paragraph" w:styleId="Header">
    <w:name w:val="header"/>
    <w:basedOn w:val="Normal"/>
    <w:link w:val="HeaderChar"/>
    <w:unhideWhenUsed/>
    <w:rsid w:val="00D07211"/>
    <w:pPr>
      <w:tabs>
        <w:tab w:val="center" w:pos="4513"/>
        <w:tab w:val="right" w:pos="9026"/>
      </w:tabs>
    </w:pPr>
  </w:style>
  <w:style w:type="character" w:customStyle="1" w:styleId="HeaderChar">
    <w:name w:val="Header Char"/>
    <w:basedOn w:val="DefaultParagraphFont"/>
    <w:link w:val="Header"/>
    <w:rsid w:val="00D07211"/>
    <w:rPr>
      <w:sz w:val="24"/>
      <w:szCs w:val="24"/>
    </w:rPr>
  </w:style>
  <w:style w:type="paragraph" w:styleId="Footer">
    <w:name w:val="footer"/>
    <w:basedOn w:val="Normal"/>
    <w:link w:val="FooterChar"/>
    <w:uiPriority w:val="99"/>
    <w:unhideWhenUsed/>
    <w:rsid w:val="00D07211"/>
    <w:pPr>
      <w:tabs>
        <w:tab w:val="center" w:pos="4513"/>
        <w:tab w:val="right" w:pos="9026"/>
      </w:tabs>
    </w:pPr>
  </w:style>
  <w:style w:type="character" w:customStyle="1" w:styleId="FooterChar">
    <w:name w:val="Footer Char"/>
    <w:basedOn w:val="DefaultParagraphFont"/>
    <w:link w:val="Footer"/>
    <w:uiPriority w:val="99"/>
    <w:rsid w:val="00D0721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5.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6.png"/><Relationship Id="rId107" Type="http://schemas.openxmlformats.org/officeDocument/2006/relationships/image" Target="media/image98.png"/><Relationship Id="rId11" Type="http://schemas.openxmlformats.org/officeDocument/2006/relationships/image" Target="media/image5.jpe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2" Type="http://schemas.openxmlformats.org/officeDocument/2006/relationships/image" Target="media/image16.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7.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7.png"/><Relationship Id="rId12" Type="http://schemas.openxmlformats.org/officeDocument/2006/relationships/image" Target="media/image6.jpe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8.png"/><Relationship Id="rId6" Type="http://schemas.openxmlformats.org/officeDocument/2006/relationships/endnotes" Target="endnotes.xml"/><Relationship Id="rId23" Type="http://schemas.openxmlformats.org/officeDocument/2006/relationships/image" Target="media/image17.jpe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8.png"/><Relationship Id="rId228" Type="http://schemas.openxmlformats.org/officeDocument/2006/relationships/image" Target="media/image218.png"/><Relationship Id="rId13" Type="http://schemas.openxmlformats.org/officeDocument/2006/relationships/image" Target="media/image7.jpe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2.png"/><Relationship Id="rId7" Type="http://schemas.openxmlformats.org/officeDocument/2006/relationships/image" Target="media/image1.jpeg"/><Relationship Id="rId162" Type="http://schemas.openxmlformats.org/officeDocument/2006/relationships/image" Target="media/image153.png"/><Relationship Id="rId183" Type="http://schemas.openxmlformats.org/officeDocument/2006/relationships/image" Target="media/image174.png"/><Relationship Id="rId218" Type="http://schemas.openxmlformats.org/officeDocument/2006/relationships/image" Target="media/image209.png"/><Relationship Id="rId24" Type="http://schemas.openxmlformats.org/officeDocument/2006/relationships/image" Target="media/image18.jpe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31" Type="http://schemas.openxmlformats.org/officeDocument/2006/relationships/image" Target="media/image122.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9.png"/><Relationship Id="rId14" Type="http://schemas.openxmlformats.org/officeDocument/2006/relationships/image" Target="media/image8.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2.jpe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219" Type="http://schemas.openxmlformats.org/officeDocument/2006/relationships/hyperlink" Target="https://www.simplilearn.com/tutorials/docker-tutorial/what-is-dockerfile" TargetMode="External"/><Relationship Id="rId230" Type="http://schemas.openxmlformats.org/officeDocument/2006/relationships/image" Target="media/image220.png"/><Relationship Id="rId25" Type="http://schemas.openxmlformats.org/officeDocument/2006/relationships/image" Target="media/image19.jpe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4.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image" Target="media/image215.png"/><Relationship Id="rId15" Type="http://schemas.openxmlformats.org/officeDocument/2006/relationships/image" Target="media/image9.jpe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4.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0.jpeg"/><Relationship Id="rId231" Type="http://schemas.openxmlformats.org/officeDocument/2006/relationships/image" Target="media/image2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0.jpeg"/><Relationship Id="rId221" Type="http://schemas.openxmlformats.org/officeDocument/2006/relationships/image" Target="media/image2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https://www.javatpoint.com/linux-find" TargetMode="External"/><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2.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header" Target="header1.xml"/><Relationship Id="rId27" Type="http://schemas.openxmlformats.org/officeDocument/2006/relationships/hyperlink" Target="https://www.virtualbox.org/wiki/Downloads" TargetMode="External"/><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2.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17" Type="http://schemas.openxmlformats.org/officeDocument/2006/relationships/image" Target="media/image11.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numbering" Target="numbering.xml"/><Relationship Id="rId212" Type="http://schemas.openxmlformats.org/officeDocument/2006/relationships/image" Target="media/image203.png"/><Relationship Id="rId233" Type="http://schemas.openxmlformats.org/officeDocument/2006/relationships/footer" Target="footer1.xml"/><Relationship Id="rId28" Type="http://schemas.openxmlformats.org/officeDocument/2006/relationships/hyperlink" Target="https://www.virtualbox.org/wiki/Downloads" TargetMode="External"/><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jpeg"/><Relationship Id="rId81" Type="http://schemas.openxmlformats.org/officeDocument/2006/relationships/image" Target="media/image73.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18" Type="http://schemas.openxmlformats.org/officeDocument/2006/relationships/image" Target="media/image12.jpe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3.jpeg"/><Relationship Id="rId224" Type="http://schemas.openxmlformats.org/officeDocument/2006/relationships/image" Target="media/image214.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0.png"/><Relationship Id="rId3" Type="http://schemas.openxmlformats.org/officeDocument/2006/relationships/settings" Target="settings.xml"/><Relationship Id="rId214" Type="http://schemas.openxmlformats.org/officeDocument/2006/relationships/image" Target="media/image205.png"/><Relationship Id="rId235" Type="http://schemas.openxmlformats.org/officeDocument/2006/relationships/theme" Target="theme/theme1.xm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96</Pages>
  <Words>5548</Words>
  <Characters>31628</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NEHA ANTONY</dc:creator>
  <cp:lastModifiedBy>neha antony</cp:lastModifiedBy>
  <cp:revision>9</cp:revision>
  <cp:lastPrinted>2022-07-06T21:10:00Z</cp:lastPrinted>
  <dcterms:created xsi:type="dcterms:W3CDTF">2022-07-06T20:54:00Z</dcterms:created>
  <dcterms:modified xsi:type="dcterms:W3CDTF">2022-07-06T21:15:00Z</dcterms:modified>
</cp:coreProperties>
</file>